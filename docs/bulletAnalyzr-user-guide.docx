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625194"/>
      <w:r>
        <w:rPr>
          <w:lang w:val="en-US"/>
        </w:rPr>
        <w:t>TABLE OF CONTENTS</w:t>
      </w:r>
      <w:bookmarkEnd w:id="0"/>
    </w:p>
    <w:p w14:paraId="12F0E0B6" w14:textId="2884DF48" w:rsidR="002A4F02" w:rsidRDefault="00B62C54">
      <w:pPr>
        <w:pStyle w:val="TOC1"/>
        <w:tabs>
          <w:tab w:val="right" w:leader="dot" w:pos="10630"/>
        </w:tabs>
        <w:rPr>
          <w:ins w:id="1" w:author="Reinders, Stephanie [CSAFE]" w:date="2025-11-21T13:46:00Z" w16du:dateUtc="2025-11-21T19:46:00Z"/>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ins w:id="2" w:author="Reinders, Stephanie [CSAFE]" w:date="2025-11-21T13:46:00Z" w16du:dateUtc="2025-11-21T19:46:00Z">
        <w:r w:rsidR="002A4F02" w:rsidRPr="00920B7C">
          <w:rPr>
            <w:rStyle w:val="Hyperlink"/>
            <w:noProof/>
          </w:rPr>
          <w:fldChar w:fldCharType="begin"/>
        </w:r>
        <w:r w:rsidR="002A4F02" w:rsidRPr="00920B7C">
          <w:rPr>
            <w:rStyle w:val="Hyperlink"/>
            <w:noProof/>
          </w:rPr>
          <w:instrText xml:space="preserve"> </w:instrText>
        </w:r>
        <w:r w:rsidR="002A4F02">
          <w:rPr>
            <w:noProof/>
          </w:rPr>
          <w:instrText>HYPERLINK \l "_Toc214625194"</w:instrText>
        </w:r>
        <w:r w:rsidR="002A4F02" w:rsidRPr="00920B7C">
          <w:rPr>
            <w:rStyle w:val="Hyperlink"/>
            <w:noProof/>
          </w:rPr>
          <w:instrText xml:space="preserve"> </w:instrText>
        </w:r>
        <w:r w:rsidR="002A4F02" w:rsidRPr="00920B7C">
          <w:rPr>
            <w:rStyle w:val="Hyperlink"/>
            <w:noProof/>
          </w:rPr>
        </w:r>
        <w:r w:rsidR="002A4F02" w:rsidRPr="00920B7C">
          <w:rPr>
            <w:rStyle w:val="Hyperlink"/>
            <w:noProof/>
          </w:rPr>
          <w:fldChar w:fldCharType="separate"/>
        </w:r>
        <w:r w:rsidR="002A4F02" w:rsidRPr="00920B7C">
          <w:rPr>
            <w:rStyle w:val="Hyperlink"/>
            <w:noProof/>
            <w:lang w:val="en-US"/>
          </w:rPr>
          <w:t>TABLE OF CONTENTS</w:t>
        </w:r>
        <w:r w:rsidR="002A4F02">
          <w:rPr>
            <w:noProof/>
            <w:webHidden/>
          </w:rPr>
          <w:t xml:space="preserve"> </w:t>
        </w:r>
        <w:r w:rsidR="002A4F02">
          <w:rPr>
            <w:noProof/>
            <w:webHidden/>
          </w:rPr>
          <w:fldChar w:fldCharType="begin"/>
        </w:r>
        <w:r w:rsidR="002A4F02">
          <w:rPr>
            <w:noProof/>
            <w:webHidden/>
          </w:rPr>
          <w:instrText xml:space="preserve"> PAGEREF _Toc214625194 \h </w:instrText>
        </w:r>
        <w:r w:rsidR="002A4F02">
          <w:rPr>
            <w:noProof/>
            <w:webHidden/>
          </w:rPr>
        </w:r>
        <w:r w:rsidR="002A4F02">
          <w:rPr>
            <w:noProof/>
            <w:webHidden/>
          </w:rPr>
          <w:fldChar w:fldCharType="separate"/>
        </w:r>
        <w:r w:rsidR="002A4F02">
          <w:rPr>
            <w:noProof/>
            <w:webHidden/>
          </w:rPr>
          <w:t>1</w:t>
        </w:r>
        <w:r w:rsidR="002A4F02">
          <w:rPr>
            <w:noProof/>
            <w:webHidden/>
          </w:rPr>
          <w:fldChar w:fldCharType="end"/>
        </w:r>
        <w:r w:rsidR="002A4F02" w:rsidRPr="00920B7C">
          <w:rPr>
            <w:rStyle w:val="Hyperlink"/>
            <w:noProof/>
          </w:rPr>
          <w:fldChar w:fldCharType="end"/>
        </w:r>
      </w:ins>
    </w:p>
    <w:p w14:paraId="3DE95326" w14:textId="3C6D7347" w:rsidR="002A4F02" w:rsidRDefault="002A4F02">
      <w:pPr>
        <w:pStyle w:val="TOC1"/>
        <w:tabs>
          <w:tab w:val="right" w:leader="dot" w:pos="10630"/>
        </w:tabs>
        <w:rPr>
          <w:ins w:id="3" w:author="Reinders, Stephanie [CSAFE]" w:date="2025-11-21T13:46:00Z" w16du:dateUtc="2025-11-21T19:46:00Z"/>
          <w:rFonts w:asciiTheme="minorHAnsi" w:eastAsiaTheme="minorEastAsia" w:hAnsiTheme="minorHAnsi" w:cstheme="minorBidi"/>
          <w:noProof/>
          <w:color w:val="auto"/>
          <w:lang w:val="en-US"/>
        </w:rPr>
      </w:pPr>
      <w:ins w:id="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"_Toc214625195"</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Introduction</w:t>
        </w:r>
        <w:r>
          <w:rPr>
            <w:noProof/>
            <w:webHidden/>
          </w:rPr>
          <w:t xml:space="preserve"> </w:t>
        </w:r>
        <w:r>
          <w:rPr>
            <w:noProof/>
            <w:webHidden/>
          </w:rPr>
          <w:fldChar w:fldCharType="begin"/>
        </w:r>
        <w:r>
          <w:rPr>
            <w:noProof/>
            <w:webHidden/>
          </w:rPr>
          <w:instrText xml:space="preserve"> PAGEREF _Toc214625195 \h </w:instrText>
        </w:r>
        <w:r>
          <w:rPr>
            <w:noProof/>
            <w:webHidden/>
          </w:rPr>
        </w:r>
        <w:r>
          <w:rPr>
            <w:noProof/>
            <w:webHidden/>
          </w:rPr>
          <w:fldChar w:fldCharType="separate"/>
        </w:r>
        <w:r>
          <w:rPr>
            <w:noProof/>
            <w:webHidden/>
          </w:rPr>
          <w:t>1</w:t>
        </w:r>
        <w:r>
          <w:rPr>
            <w:noProof/>
            <w:webHidden/>
          </w:rPr>
          <w:fldChar w:fldCharType="end"/>
        </w:r>
        <w:r w:rsidRPr="00920B7C">
          <w:rPr>
            <w:rStyle w:val="Hyperlink"/>
            <w:noProof/>
          </w:rPr>
          <w:fldChar w:fldCharType="end"/>
        </w:r>
      </w:ins>
    </w:p>
    <w:p w14:paraId="3B27B903" w14:textId="7C5C8928" w:rsidR="002A4F02" w:rsidRDefault="002A4F02">
      <w:pPr>
        <w:pStyle w:val="TOC1"/>
        <w:tabs>
          <w:tab w:val="right" w:leader="dot" w:pos="10630"/>
        </w:tabs>
        <w:rPr>
          <w:ins w:id="5" w:author="Reinders, Stephanie [CSAFE]" w:date="2025-11-21T13:46:00Z" w16du:dateUtc="2025-11-21T19:46:00Z"/>
          <w:rFonts w:asciiTheme="minorHAnsi" w:eastAsiaTheme="minorEastAsia" w:hAnsiTheme="minorHAnsi" w:cstheme="minorBidi"/>
          <w:noProof/>
          <w:color w:val="auto"/>
          <w:lang w:val="en-US"/>
        </w:rPr>
      </w:pPr>
      <w:ins w:id="6"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"_Toc214625196"</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Installation</w:t>
        </w:r>
        <w:r>
          <w:rPr>
            <w:noProof/>
            <w:webHidden/>
          </w:rPr>
          <w:t xml:space="preserve"> </w:t>
        </w:r>
        <w:r>
          <w:rPr>
            <w:noProof/>
            <w:webHidden/>
          </w:rPr>
          <w:fldChar w:fldCharType="begin"/>
        </w:r>
        <w:r>
          <w:rPr>
            <w:noProof/>
            <w:webHidden/>
          </w:rPr>
          <w:instrText xml:space="preserve"> PAGEREF _Toc214625196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7DF18A9E" w14:textId="70AF481C" w:rsidR="002A4F02" w:rsidRDefault="002A4F02">
      <w:pPr>
        <w:pStyle w:val="TOC2"/>
        <w:tabs>
          <w:tab w:val="right" w:leader="dot" w:pos="10630"/>
        </w:tabs>
        <w:rPr>
          <w:ins w:id="7" w:author="Reinders, Stephanie [CSAFE]" w:date="2025-11-21T13:46:00Z" w16du:dateUtc="2025-11-21T19:46:00Z"/>
          <w:rFonts w:asciiTheme="minorHAnsi" w:eastAsiaTheme="minorEastAsia" w:hAnsiTheme="minorHAnsi" w:cstheme="minorBidi"/>
          <w:noProof/>
          <w:color w:val="auto"/>
          <w:lang w:val="en-US"/>
        </w:rPr>
      </w:pPr>
      <w:ins w:id="8"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"_Toc214625197"</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_Toc214625197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365FCA22" w14:textId="1443AC71" w:rsidR="002A4F02" w:rsidRDefault="002A4F02">
      <w:pPr>
        <w:pStyle w:val="TOC2"/>
        <w:tabs>
          <w:tab w:val="right" w:leader="dot" w:pos="10630"/>
        </w:tabs>
        <w:rPr>
          <w:ins w:id="9" w:author="Reinders, Stephanie [CSAFE]" w:date="2025-11-21T13:46:00Z" w16du:dateUtc="2025-11-21T19:46:00Z"/>
          <w:rFonts w:asciiTheme="minorHAnsi" w:eastAsiaTheme="minorEastAsia" w:hAnsiTheme="minorHAnsi" w:cstheme="minorBidi"/>
          <w:noProof/>
          <w:color w:val="auto"/>
          <w:lang w:val="en-US"/>
        </w:rPr>
      </w:pPr>
      <w:ins w:id="10"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"_Toc214625198"</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Packages from GitHub</w:t>
        </w:r>
        <w:r>
          <w:rPr>
            <w:noProof/>
            <w:webHidden/>
          </w:rPr>
          <w:t xml:space="preserve"> </w:t>
        </w:r>
        <w:r>
          <w:rPr>
            <w:noProof/>
            <w:webHidden/>
          </w:rPr>
          <w:fldChar w:fldCharType="begin"/>
        </w:r>
        <w:r>
          <w:rPr>
            <w:noProof/>
            <w:webHidden/>
          </w:rPr>
          <w:instrText xml:space="preserve"> PAGEREF _Toc214625198 \h </w:instrText>
        </w:r>
        <w:r>
          <w:rPr>
            <w:noProof/>
            <w:webHidden/>
          </w:rPr>
        </w:r>
        <w:r>
          <w:rPr>
            <w:noProof/>
            <w:webHidden/>
          </w:rPr>
          <w:fldChar w:fldCharType="separate"/>
        </w:r>
        <w:r>
          <w:rPr>
            <w:noProof/>
            <w:webHidden/>
          </w:rPr>
          <w:t>2</w:t>
        </w:r>
        <w:r>
          <w:rPr>
            <w:noProof/>
            <w:webHidden/>
          </w:rPr>
          <w:fldChar w:fldCharType="end"/>
        </w:r>
        <w:r w:rsidRPr="00920B7C">
          <w:rPr>
            <w:rStyle w:val="Hyperlink"/>
            <w:noProof/>
          </w:rPr>
          <w:fldChar w:fldCharType="end"/>
        </w:r>
      </w:ins>
    </w:p>
    <w:p w14:paraId="13DA4210" w14:textId="10B83411" w:rsidR="002A4F02" w:rsidRDefault="002A4F02">
      <w:pPr>
        <w:pStyle w:val="TOC2"/>
        <w:tabs>
          <w:tab w:val="right" w:leader="dot" w:pos="10630"/>
        </w:tabs>
        <w:rPr>
          <w:ins w:id="11" w:author="Reinders, Stephanie [CSAFE]" w:date="2025-11-21T13:46:00Z" w16du:dateUtc="2025-11-21T19:46:00Z"/>
          <w:rFonts w:asciiTheme="minorHAnsi" w:eastAsiaTheme="minorEastAsia" w:hAnsiTheme="minorHAnsi" w:cstheme="minorBidi"/>
          <w:noProof/>
          <w:color w:val="auto"/>
          <w:lang w:val="en-US"/>
        </w:rPr>
      </w:pPr>
      <w:ins w:id="12"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"_Toc214625199"</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_Toc214625199 \h </w:instrText>
        </w:r>
        <w:r>
          <w:rPr>
            <w:noProof/>
            <w:webHidden/>
          </w:rPr>
        </w:r>
        <w:r>
          <w:rPr>
            <w:noProof/>
            <w:webHidden/>
          </w:rPr>
          <w:fldChar w:fldCharType="separate"/>
        </w:r>
        <w:r>
          <w:rPr>
            <w:noProof/>
            <w:webHidden/>
          </w:rPr>
          <w:t>4</w:t>
        </w:r>
        <w:r>
          <w:rPr>
            <w:noProof/>
            <w:webHidden/>
          </w:rPr>
          <w:fldChar w:fldCharType="end"/>
        </w:r>
        <w:r w:rsidRPr="00920B7C">
          <w:rPr>
            <w:rStyle w:val="Hyperlink"/>
            <w:noProof/>
          </w:rPr>
          <w:fldChar w:fldCharType="end"/>
        </w:r>
      </w:ins>
    </w:p>
    <w:p w14:paraId="37250CC5" w14:textId="2119A34C" w:rsidR="002A4F02" w:rsidRDefault="002A4F02">
      <w:pPr>
        <w:pStyle w:val="TOC1"/>
        <w:tabs>
          <w:tab w:val="right" w:leader="dot" w:pos="10630"/>
        </w:tabs>
        <w:rPr>
          <w:ins w:id="13" w:author="Reinders, Stephanie [CSAFE]" w:date="2025-11-21T13:46:00Z" w16du:dateUtc="2025-11-21T19:46:00Z"/>
          <w:rFonts w:asciiTheme="minorHAnsi" w:eastAsiaTheme="minorEastAsia" w:hAnsiTheme="minorHAnsi" w:cstheme="minorBidi"/>
          <w:noProof/>
          <w:color w:val="auto"/>
          <w:lang w:val="en-US"/>
        </w:rPr>
      </w:pPr>
      <w:ins w:id="1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"_Toc214625200"</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Walkthrough</w:t>
        </w:r>
        <w:r>
          <w:rPr>
            <w:noProof/>
            <w:webHidden/>
          </w:rPr>
          <w:t xml:space="preserve"> </w:t>
        </w:r>
        <w:r>
          <w:rPr>
            <w:noProof/>
            <w:webHidden/>
          </w:rPr>
          <w:fldChar w:fldCharType="begin"/>
        </w:r>
        <w:r>
          <w:rPr>
            <w:noProof/>
            <w:webHidden/>
          </w:rPr>
          <w:instrText xml:space="preserve"> PAGEREF _Toc214625200 \h </w:instrText>
        </w:r>
        <w:r>
          <w:rPr>
            <w:noProof/>
            <w:webHidden/>
          </w:rPr>
        </w:r>
        <w:r>
          <w:rPr>
            <w:noProof/>
            <w:webHidden/>
          </w:rPr>
          <w:fldChar w:fldCharType="separate"/>
        </w:r>
        <w:r>
          <w:rPr>
            <w:noProof/>
            <w:webHidden/>
          </w:rPr>
          <w:t>5</w:t>
        </w:r>
        <w:r>
          <w:rPr>
            <w:noProof/>
            <w:webHidden/>
          </w:rPr>
          <w:fldChar w:fldCharType="end"/>
        </w:r>
        <w:r w:rsidRPr="00920B7C">
          <w:rPr>
            <w:rStyle w:val="Hyperlink"/>
            <w:noProof/>
          </w:rPr>
          <w:fldChar w:fldCharType="end"/>
        </w:r>
      </w:ins>
    </w:p>
    <w:p w14:paraId="2367BACF" w14:textId="11614940" w:rsidR="002A4F02" w:rsidRDefault="002A4F02">
      <w:pPr>
        <w:pStyle w:val="TOC2"/>
        <w:tabs>
          <w:tab w:val="right" w:leader="dot" w:pos="10630"/>
        </w:tabs>
        <w:rPr>
          <w:ins w:id="15" w:author="Reinders, Stephanie [CSAFE]" w:date="2025-11-21T13:46:00Z" w16du:dateUtc="2025-11-21T19:46:00Z"/>
          <w:rFonts w:asciiTheme="minorHAnsi" w:eastAsiaTheme="minorEastAsia" w:hAnsiTheme="minorHAnsi" w:cstheme="minorBidi"/>
          <w:noProof/>
          <w:color w:val="auto"/>
          <w:lang w:val="en-US"/>
        </w:rPr>
      </w:pPr>
      <w:ins w:id="16"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"_Toc214625201"</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_Toc214625201 \h </w:instrText>
        </w:r>
        <w:r>
          <w:rPr>
            <w:noProof/>
            <w:webHidden/>
          </w:rPr>
        </w:r>
        <w:r>
          <w:rPr>
            <w:noProof/>
            <w:webHidden/>
          </w:rPr>
          <w:fldChar w:fldCharType="separate"/>
        </w:r>
        <w:r>
          <w:rPr>
            <w:noProof/>
            <w:webHidden/>
          </w:rPr>
          <w:t>5</w:t>
        </w:r>
        <w:r>
          <w:rPr>
            <w:noProof/>
            <w:webHidden/>
          </w:rPr>
          <w:fldChar w:fldCharType="end"/>
        </w:r>
        <w:r w:rsidRPr="00920B7C">
          <w:rPr>
            <w:rStyle w:val="Hyperlink"/>
            <w:noProof/>
          </w:rPr>
          <w:fldChar w:fldCharType="end"/>
        </w:r>
      </w:ins>
    </w:p>
    <w:p w14:paraId="5D76577C" w14:textId="2F1AB48A" w:rsidR="002A4F02" w:rsidRDefault="002A4F02">
      <w:pPr>
        <w:pStyle w:val="TOC2"/>
        <w:tabs>
          <w:tab w:val="right" w:leader="dot" w:pos="10630"/>
        </w:tabs>
        <w:rPr>
          <w:ins w:id="17" w:author="Reinders, Stephanie [CSAFE]" w:date="2025-11-21T13:46:00Z" w16du:dateUtc="2025-11-21T19:46:00Z"/>
          <w:rFonts w:asciiTheme="minorHAnsi" w:eastAsiaTheme="minorEastAsia" w:hAnsiTheme="minorHAnsi" w:cstheme="minorBidi"/>
          <w:noProof/>
          <w:color w:val="auto"/>
          <w:lang w:val="en-US"/>
        </w:rPr>
      </w:pPr>
      <w:ins w:id="18"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"_Toc214625202"</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_Toc214625202 \h </w:instrText>
        </w:r>
        <w:r>
          <w:rPr>
            <w:noProof/>
            <w:webHidden/>
          </w:rPr>
        </w:r>
        <w:r>
          <w:rPr>
            <w:noProof/>
            <w:webHidden/>
          </w:rPr>
          <w:fldChar w:fldCharType="separate"/>
        </w:r>
        <w:r>
          <w:rPr>
            <w:noProof/>
            <w:webHidden/>
          </w:rPr>
          <w:t>7</w:t>
        </w:r>
        <w:r>
          <w:rPr>
            <w:noProof/>
            <w:webHidden/>
          </w:rPr>
          <w:fldChar w:fldCharType="end"/>
        </w:r>
        <w:r w:rsidRPr="00920B7C">
          <w:rPr>
            <w:rStyle w:val="Hyperlink"/>
            <w:noProof/>
          </w:rPr>
          <w:fldChar w:fldCharType="end"/>
        </w:r>
      </w:ins>
    </w:p>
    <w:p w14:paraId="20072A68" w14:textId="6C8820AF" w:rsidR="002A4F02" w:rsidRDefault="002A4F02">
      <w:pPr>
        <w:pStyle w:val="TOC2"/>
        <w:tabs>
          <w:tab w:val="right" w:leader="dot" w:pos="10630"/>
        </w:tabs>
        <w:rPr>
          <w:ins w:id="19" w:author="Reinders, Stephanie [CSAFE]" w:date="2025-11-21T13:46:00Z" w16du:dateUtc="2025-11-21T19:46:00Z"/>
          <w:rFonts w:asciiTheme="minorHAnsi" w:eastAsiaTheme="minorEastAsia" w:hAnsiTheme="minorHAnsi" w:cstheme="minorBidi"/>
          <w:noProof/>
          <w:color w:val="auto"/>
          <w:lang w:val="en-US"/>
        </w:rPr>
      </w:pPr>
      <w:ins w:id="20"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"_Toc214625203"</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_Toc214625203 \h </w:instrText>
        </w:r>
        <w:r>
          <w:rPr>
            <w:noProof/>
            <w:webHidden/>
          </w:rPr>
        </w:r>
        <w:r>
          <w:rPr>
            <w:noProof/>
            <w:webHidden/>
          </w:rPr>
          <w:fldChar w:fldCharType="separate"/>
        </w:r>
        <w:r>
          <w:rPr>
            <w:noProof/>
            <w:webHidden/>
          </w:rPr>
          <w:t>8</w:t>
        </w:r>
        <w:r>
          <w:rPr>
            <w:noProof/>
            <w:webHidden/>
          </w:rPr>
          <w:fldChar w:fldCharType="end"/>
        </w:r>
        <w:r w:rsidRPr="00920B7C">
          <w:rPr>
            <w:rStyle w:val="Hyperlink"/>
            <w:noProof/>
          </w:rPr>
          <w:fldChar w:fldCharType="end"/>
        </w:r>
      </w:ins>
    </w:p>
    <w:p w14:paraId="4DF2A302" w14:textId="5CC6EE10" w:rsidR="002A4F02" w:rsidRDefault="002A4F02">
      <w:pPr>
        <w:pStyle w:val="TOC2"/>
        <w:tabs>
          <w:tab w:val="right" w:leader="dot" w:pos="10630"/>
        </w:tabs>
        <w:rPr>
          <w:ins w:id="21" w:author="Reinders, Stephanie [CSAFE]" w:date="2025-11-21T13:46:00Z" w16du:dateUtc="2025-11-21T19:46:00Z"/>
          <w:rFonts w:asciiTheme="minorHAnsi" w:eastAsiaTheme="minorEastAsia" w:hAnsiTheme="minorHAnsi" w:cstheme="minorBidi"/>
          <w:noProof/>
          <w:color w:val="auto"/>
          <w:lang w:val="en-US"/>
        </w:rPr>
      </w:pPr>
      <w:ins w:id="22"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"_Toc214625204"</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_Toc214625204 \h </w:instrText>
        </w:r>
        <w:r>
          <w:rPr>
            <w:noProof/>
            <w:webHidden/>
          </w:rPr>
        </w:r>
        <w:r>
          <w:rPr>
            <w:noProof/>
            <w:webHidden/>
          </w:rPr>
          <w:fldChar w:fldCharType="separate"/>
        </w:r>
        <w:r>
          <w:rPr>
            <w:noProof/>
            <w:webHidden/>
          </w:rPr>
          <w:t>8</w:t>
        </w:r>
        <w:r>
          <w:rPr>
            <w:noProof/>
            <w:webHidden/>
          </w:rPr>
          <w:fldChar w:fldCharType="end"/>
        </w:r>
        <w:r w:rsidRPr="00920B7C">
          <w:rPr>
            <w:rStyle w:val="Hyperlink"/>
            <w:noProof/>
          </w:rPr>
          <w:fldChar w:fldCharType="end"/>
        </w:r>
      </w:ins>
    </w:p>
    <w:p w14:paraId="70646BA6" w14:textId="7C29EB3D" w:rsidR="002A4F02" w:rsidRDefault="002A4F02">
      <w:pPr>
        <w:pStyle w:val="TOC2"/>
        <w:tabs>
          <w:tab w:val="right" w:leader="dot" w:pos="10630"/>
        </w:tabs>
        <w:rPr>
          <w:ins w:id="23" w:author="Reinders, Stephanie [CSAFE]" w:date="2025-11-21T13:46:00Z" w16du:dateUtc="2025-11-21T19:46:00Z"/>
          <w:rFonts w:asciiTheme="minorHAnsi" w:eastAsiaTheme="minorEastAsia" w:hAnsiTheme="minorHAnsi" w:cstheme="minorBidi"/>
          <w:noProof/>
          <w:color w:val="auto"/>
          <w:lang w:val="en-US"/>
        </w:rPr>
      </w:pPr>
      <w:ins w:id="24" w:author="Reinders, Stephanie [CSAFE]" w:date="2025-11-21T13:46:00Z" w16du:dateUtc="2025-11-21T19:46:00Z">
        <w:r w:rsidRPr="00920B7C">
          <w:rPr>
            <w:rStyle w:val="Hyperlink"/>
            <w:noProof/>
          </w:rPr>
          <w:fldChar w:fldCharType="begin"/>
        </w:r>
        <w:r w:rsidRPr="00920B7C">
          <w:rPr>
            <w:rStyle w:val="Hyperlink"/>
            <w:noProof/>
          </w:rPr>
          <w:instrText xml:space="preserve"> </w:instrText>
        </w:r>
        <w:r>
          <w:rPr>
            <w:noProof/>
          </w:rPr>
          <w:instrText>HYPERLINK \l "_Toc214625205"</w:instrText>
        </w:r>
        <w:r w:rsidRPr="00920B7C">
          <w:rPr>
            <w:rStyle w:val="Hyperlink"/>
            <w:noProof/>
          </w:rPr>
          <w:instrText xml:space="preserve"> </w:instrText>
        </w:r>
        <w:r w:rsidRPr="00920B7C">
          <w:rPr>
            <w:rStyle w:val="Hyperlink"/>
            <w:noProof/>
          </w:rPr>
        </w:r>
        <w:r w:rsidRPr="00920B7C">
          <w:rPr>
            <w:rStyle w:val="Hyperlink"/>
            <w:noProof/>
          </w:rPr>
          <w:fldChar w:fldCharType="separate"/>
        </w:r>
        <w:r w:rsidRPr="00920B7C">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_Toc214625205 \h </w:instrText>
        </w:r>
        <w:r>
          <w:rPr>
            <w:noProof/>
            <w:webHidden/>
          </w:rPr>
        </w:r>
        <w:r>
          <w:rPr>
            <w:noProof/>
            <w:webHidden/>
          </w:rPr>
          <w:fldChar w:fldCharType="separate"/>
        </w:r>
        <w:r>
          <w:rPr>
            <w:noProof/>
            <w:webHidden/>
          </w:rPr>
          <w:t>10</w:t>
        </w:r>
        <w:r>
          <w:rPr>
            <w:noProof/>
            <w:webHidden/>
          </w:rPr>
          <w:fldChar w:fldCharType="end"/>
        </w:r>
        <w:r w:rsidRPr="00920B7C">
          <w:rPr>
            <w:rStyle w:val="Hyperlink"/>
            <w:noProof/>
          </w:rPr>
          <w:fldChar w:fldCharType="end"/>
        </w:r>
      </w:ins>
    </w:p>
    <w:p w14:paraId="08367B4C" w14:textId="5782BD09" w:rsidR="003E075B" w:rsidDel="00040F6E" w:rsidRDefault="003E075B">
      <w:pPr>
        <w:pStyle w:val="TOC1"/>
        <w:tabs>
          <w:tab w:val="right" w:leader="dot" w:pos="10630"/>
        </w:tabs>
        <w:rPr>
          <w:del w:id="25" w:author="Reinders, Stephanie [CSAFE]" w:date="2025-11-20T11:31:00Z" w16du:dateUtc="2025-11-20T17:31:00Z"/>
          <w:rFonts w:asciiTheme="minorHAnsi" w:eastAsiaTheme="minorEastAsia" w:hAnsiTheme="minorHAnsi" w:cstheme="minorBidi"/>
          <w:noProof/>
          <w:color w:val="auto"/>
          <w:lang w:val="en-US"/>
        </w:rPr>
      </w:pPr>
      <w:del w:id="26" w:author="Reinders, Stephanie [CSAFE]" w:date="2025-11-20T11:31:00Z" w16du:dateUtc="2025-11-20T17:31:00Z">
        <w:r w:rsidRPr="00040F6E" w:rsidDel="00040F6E">
          <w:rPr>
            <w:noProof/>
            <w:lang w:val="en-US"/>
            <w:rPrChange w:id="27" w:author="Reinders, Stephanie [CSAFE]" w:date="2025-11-20T11:31:00Z" w16du:dateUtc="2025-11-20T17:31:00Z">
              <w:rPr>
                <w:rStyle w:val="Hyperlink"/>
                <w:noProof/>
                <w:lang w:val="en-US"/>
              </w:rPr>
            </w:rPrChange>
          </w:rPr>
          <w:delText>TABLE OF CONTENTS</w:delText>
        </w:r>
        <w:r w:rsidDel="00040F6E">
          <w:rPr>
            <w:noProof/>
            <w:webHidden/>
          </w:rPr>
          <w:delText xml:space="preserve"> 1</w:delText>
        </w:r>
      </w:del>
    </w:p>
    <w:p w14:paraId="2D24B8D3" w14:textId="69E3738A" w:rsidR="003E075B" w:rsidDel="00040F6E" w:rsidRDefault="003E075B">
      <w:pPr>
        <w:pStyle w:val="TOC1"/>
        <w:tabs>
          <w:tab w:val="right" w:leader="dot" w:pos="10630"/>
        </w:tabs>
        <w:rPr>
          <w:del w:id="28" w:author="Reinders, Stephanie [CSAFE]" w:date="2025-11-20T11:31:00Z" w16du:dateUtc="2025-11-20T17:31:00Z"/>
          <w:rFonts w:asciiTheme="minorHAnsi" w:eastAsiaTheme="minorEastAsia" w:hAnsiTheme="minorHAnsi" w:cstheme="minorBidi"/>
          <w:noProof/>
          <w:color w:val="auto"/>
          <w:lang w:val="en-US"/>
        </w:rPr>
      </w:pPr>
      <w:del w:id="29" w:author="Reinders, Stephanie [CSAFE]" w:date="2025-11-20T11:31:00Z" w16du:dateUtc="2025-11-20T17:31:00Z">
        <w:r w:rsidRPr="00040F6E" w:rsidDel="00040F6E">
          <w:rPr>
            <w:noProof/>
            <w:lang w:val="en-US"/>
            <w:rPrChange w:id="30" w:author="Reinders, Stephanie [CSAFE]" w:date="2025-11-20T11:31:00Z" w16du:dateUtc="2025-11-20T17:31:00Z">
              <w:rPr>
                <w:rStyle w:val="Hyperlink"/>
                <w:noProof/>
                <w:lang w:val="en-US"/>
              </w:rPr>
            </w:rPrChange>
          </w:rPr>
          <w:delText>Introduction</w:delText>
        </w:r>
        <w:r w:rsidDel="00040F6E">
          <w:rPr>
            <w:noProof/>
            <w:webHidden/>
          </w:rPr>
          <w:delText xml:space="preserve"> 1</w:delText>
        </w:r>
      </w:del>
    </w:p>
    <w:p w14:paraId="74D3428D" w14:textId="5D4D19EA" w:rsidR="003E075B" w:rsidDel="00040F6E" w:rsidRDefault="003E075B">
      <w:pPr>
        <w:pStyle w:val="TOC1"/>
        <w:tabs>
          <w:tab w:val="right" w:leader="dot" w:pos="10630"/>
        </w:tabs>
        <w:rPr>
          <w:del w:id="31" w:author="Reinders, Stephanie [CSAFE]" w:date="2025-11-20T11:31:00Z" w16du:dateUtc="2025-11-20T17:31:00Z"/>
          <w:rFonts w:asciiTheme="minorHAnsi" w:eastAsiaTheme="minorEastAsia" w:hAnsiTheme="minorHAnsi" w:cstheme="minorBidi"/>
          <w:noProof/>
          <w:color w:val="auto"/>
          <w:lang w:val="en-US"/>
        </w:rPr>
      </w:pPr>
      <w:del w:id="32" w:author="Reinders, Stephanie [CSAFE]" w:date="2025-11-20T11:31:00Z" w16du:dateUtc="2025-11-20T17:31:00Z">
        <w:r w:rsidRPr="00040F6E" w:rsidDel="00040F6E">
          <w:rPr>
            <w:noProof/>
            <w:lang w:val="en-US"/>
            <w:rPrChange w:id="33" w:author="Reinders, Stephanie [CSAFE]" w:date="2025-11-20T11:31:00Z" w16du:dateUtc="2025-11-20T17:31:00Z">
              <w:rPr>
                <w:rStyle w:val="Hyperlink"/>
                <w:noProof/>
                <w:lang w:val="en-US"/>
              </w:rPr>
            </w:rPrChange>
          </w:rPr>
          <w:delText>Installation</w:delText>
        </w:r>
        <w:r w:rsidDel="00040F6E">
          <w:rPr>
            <w:noProof/>
            <w:webHidden/>
          </w:rPr>
          <w:delText xml:space="preserve"> 2</w:delText>
        </w:r>
      </w:del>
    </w:p>
    <w:p w14:paraId="67AD1B7F" w14:textId="6B0A08F8" w:rsidR="003E075B" w:rsidDel="00040F6E" w:rsidRDefault="003E075B">
      <w:pPr>
        <w:pStyle w:val="TOC2"/>
        <w:tabs>
          <w:tab w:val="right" w:leader="dot" w:pos="10630"/>
        </w:tabs>
        <w:rPr>
          <w:del w:id="34" w:author="Reinders, Stephanie [CSAFE]" w:date="2025-11-20T11:31:00Z" w16du:dateUtc="2025-11-20T17:31:00Z"/>
          <w:rFonts w:asciiTheme="minorHAnsi" w:eastAsiaTheme="minorEastAsia" w:hAnsiTheme="minorHAnsi" w:cstheme="minorBidi"/>
          <w:noProof/>
          <w:color w:val="auto"/>
          <w:lang w:val="en-US"/>
        </w:rPr>
      </w:pPr>
      <w:del w:id="35" w:author="Reinders, Stephanie [CSAFE]" w:date="2025-11-20T11:31:00Z" w16du:dateUtc="2025-11-20T17:31:00Z">
        <w:r w:rsidRPr="00040F6E" w:rsidDel="00040F6E">
          <w:rPr>
            <w:rFonts w:ascii="Montserrat Light" w:hAnsi="Montserrat Light"/>
            <w:i/>
            <w:iCs/>
            <w:noProof/>
            <w:lang w:val="en-US"/>
            <w:rPrChange w:id="36" w:author="Reinders, Stephanie [CSAFE]" w:date="2025-11-20T11:31:00Z" w16du:dateUtc="2025-11-20T17:31:00Z">
              <w:rPr>
                <w:rStyle w:val="Hyperlink"/>
                <w:rFonts w:ascii="Montserrat Light" w:hAnsi="Montserrat Light"/>
                <w:i/>
                <w:iCs/>
                <w:noProof/>
                <w:lang w:val="en-US"/>
              </w:rPr>
            </w:rPrChange>
          </w:rPr>
          <w:delText>Install Software</w:delText>
        </w:r>
        <w:r w:rsidDel="00040F6E">
          <w:rPr>
            <w:noProof/>
            <w:webHidden/>
          </w:rPr>
          <w:delText xml:space="preserve"> 2</w:delText>
        </w:r>
      </w:del>
    </w:p>
    <w:p w14:paraId="7704D623" w14:textId="31A3B454" w:rsidR="003E075B" w:rsidDel="00040F6E" w:rsidRDefault="003E075B">
      <w:pPr>
        <w:pStyle w:val="TOC2"/>
        <w:tabs>
          <w:tab w:val="right" w:leader="dot" w:pos="10630"/>
        </w:tabs>
        <w:rPr>
          <w:del w:id="37" w:author="Reinders, Stephanie [CSAFE]" w:date="2025-11-20T11:31:00Z" w16du:dateUtc="2025-11-20T17:31:00Z"/>
          <w:rFonts w:asciiTheme="minorHAnsi" w:eastAsiaTheme="minorEastAsia" w:hAnsiTheme="minorHAnsi" w:cstheme="minorBidi"/>
          <w:noProof/>
          <w:color w:val="auto"/>
          <w:lang w:val="en-US"/>
        </w:rPr>
      </w:pPr>
      <w:del w:id="38" w:author="Reinders, Stephanie [CSAFE]" w:date="2025-11-20T11:31:00Z" w16du:dateUtc="2025-11-20T17:31:00Z">
        <w:r w:rsidRPr="00040F6E" w:rsidDel="00040F6E">
          <w:rPr>
            <w:rFonts w:ascii="Montserrat Light" w:hAnsi="Montserrat Light"/>
            <w:i/>
            <w:iCs/>
            <w:noProof/>
            <w:lang w:val="en-US"/>
            <w:rPrChange w:id="39" w:author="Reinders, Stephanie [CSAFE]" w:date="2025-11-20T11:31:00Z" w16du:dateUtc="2025-11-20T17:31:00Z">
              <w:rPr>
                <w:rStyle w:val="Hyperlink"/>
                <w:rFonts w:ascii="Montserrat Light" w:hAnsi="Montserrat Light"/>
                <w:i/>
                <w:iCs/>
                <w:noProof/>
                <w:lang w:val="en-US"/>
              </w:rPr>
            </w:rPrChange>
          </w:rPr>
          <w:delText>Install R Packages in RStudio</w:delText>
        </w:r>
        <w:r w:rsidDel="00040F6E">
          <w:rPr>
            <w:noProof/>
            <w:webHidden/>
          </w:rPr>
          <w:delText xml:space="preserve"> 3</w:delText>
        </w:r>
      </w:del>
    </w:p>
    <w:p w14:paraId="0F97F85A" w14:textId="4CFB6A2C" w:rsidR="003E075B" w:rsidDel="00040F6E" w:rsidRDefault="003E075B">
      <w:pPr>
        <w:pStyle w:val="TOC1"/>
        <w:tabs>
          <w:tab w:val="right" w:leader="dot" w:pos="10630"/>
        </w:tabs>
        <w:rPr>
          <w:del w:id="40" w:author="Reinders, Stephanie [CSAFE]" w:date="2025-11-20T11:31:00Z" w16du:dateUtc="2025-11-20T17:31:00Z"/>
          <w:rFonts w:asciiTheme="minorHAnsi" w:eastAsiaTheme="minorEastAsia" w:hAnsiTheme="minorHAnsi" w:cstheme="minorBidi"/>
          <w:noProof/>
          <w:color w:val="auto"/>
          <w:lang w:val="en-US"/>
        </w:rPr>
      </w:pPr>
      <w:del w:id="41" w:author="Reinders, Stephanie [CSAFE]" w:date="2025-11-20T11:31:00Z" w16du:dateUtc="2025-11-20T17:31:00Z">
        <w:r w:rsidRPr="00040F6E" w:rsidDel="00040F6E">
          <w:rPr>
            <w:noProof/>
            <w:lang w:val="en-US"/>
            <w:rPrChange w:id="42" w:author="Reinders, Stephanie [CSAFE]" w:date="2025-11-20T11:31:00Z" w16du:dateUtc="2025-11-20T17:31:00Z">
              <w:rPr>
                <w:rStyle w:val="Hyperlink"/>
                <w:noProof/>
                <w:lang w:val="en-US"/>
              </w:rPr>
            </w:rPrChange>
          </w:rPr>
          <w:delText>Walkthrough</w:delText>
        </w:r>
        <w:r w:rsidDel="00040F6E">
          <w:rPr>
            <w:noProof/>
            <w:webHidden/>
          </w:rPr>
          <w:delText xml:space="preserve"> 4</w:delText>
        </w:r>
      </w:del>
    </w:p>
    <w:p w14:paraId="541F3CEE" w14:textId="0680E0D4" w:rsidR="003E075B" w:rsidDel="00040F6E" w:rsidRDefault="003E075B">
      <w:pPr>
        <w:pStyle w:val="TOC2"/>
        <w:tabs>
          <w:tab w:val="right" w:leader="dot" w:pos="10630"/>
        </w:tabs>
        <w:rPr>
          <w:del w:id="43" w:author="Reinders, Stephanie [CSAFE]" w:date="2025-11-20T11:31:00Z" w16du:dateUtc="2025-11-20T17:31:00Z"/>
          <w:rFonts w:asciiTheme="minorHAnsi" w:eastAsiaTheme="minorEastAsia" w:hAnsiTheme="minorHAnsi" w:cstheme="minorBidi"/>
          <w:noProof/>
          <w:color w:val="auto"/>
          <w:lang w:val="en-US"/>
        </w:rPr>
      </w:pPr>
      <w:del w:id="44" w:author="Reinders, Stephanie [CSAFE]" w:date="2025-11-20T11:31:00Z" w16du:dateUtc="2025-11-20T17:31:00Z">
        <w:r w:rsidRPr="00040F6E" w:rsidDel="00040F6E">
          <w:rPr>
            <w:noProof/>
            <w:lang w:val="en-US"/>
            <w:rPrChange w:id="45" w:author="Reinders, Stephanie [CSAFE]" w:date="2025-11-20T11:31:00Z" w16du:dateUtc="2025-11-20T17:31:00Z">
              <w:rPr>
                <w:rStyle w:val="Hyperlink"/>
                <w:noProof/>
                <w:lang w:val="en-US"/>
              </w:rPr>
            </w:rPrChange>
          </w:rPr>
          <w:delText>Launch BulletAnalyzr</w:delText>
        </w:r>
        <w:r w:rsidDel="00040F6E">
          <w:rPr>
            <w:noProof/>
            <w:webHidden/>
          </w:rPr>
          <w:delText xml:space="preserve"> 4</w:delText>
        </w:r>
      </w:del>
    </w:p>
    <w:p w14:paraId="4D71650E" w14:textId="5503F537" w:rsidR="003E075B" w:rsidDel="00040F6E" w:rsidRDefault="003E075B">
      <w:pPr>
        <w:pStyle w:val="TOC2"/>
        <w:tabs>
          <w:tab w:val="right" w:leader="dot" w:pos="10630"/>
        </w:tabs>
        <w:rPr>
          <w:del w:id="46" w:author="Reinders, Stephanie [CSAFE]" w:date="2025-11-20T11:31:00Z" w16du:dateUtc="2025-11-20T17:31:00Z"/>
          <w:rFonts w:asciiTheme="minorHAnsi" w:eastAsiaTheme="minorEastAsia" w:hAnsiTheme="minorHAnsi" w:cstheme="minorBidi"/>
          <w:noProof/>
          <w:color w:val="auto"/>
          <w:lang w:val="en-US"/>
        </w:rPr>
      </w:pPr>
      <w:del w:id="47" w:author="Reinders, Stephanie [CSAFE]" w:date="2025-11-20T11:31:00Z" w16du:dateUtc="2025-11-20T17:31:00Z">
        <w:r w:rsidRPr="00040F6E" w:rsidDel="00040F6E">
          <w:rPr>
            <w:noProof/>
            <w:lang w:val="en-US"/>
            <w:rPrChange w:id="48" w:author="Reinders, Stephanie [CSAFE]" w:date="2025-11-20T11:31:00Z" w16du:dateUtc="2025-11-20T17:31:00Z">
              <w:rPr>
                <w:rStyle w:val="Hyperlink"/>
                <w:noProof/>
                <w:lang w:val="en-US"/>
              </w:rPr>
            </w:rPrChange>
          </w:rPr>
          <w:delText>Upload the bullets</w:delText>
        </w:r>
        <w:r w:rsidDel="00040F6E">
          <w:rPr>
            <w:noProof/>
            <w:webHidden/>
          </w:rPr>
          <w:delText xml:space="preserve"> 6</w:delText>
        </w:r>
      </w:del>
    </w:p>
    <w:p w14:paraId="123EA7D3" w14:textId="1C4F20BD" w:rsidR="003E075B" w:rsidDel="00040F6E" w:rsidRDefault="003E075B">
      <w:pPr>
        <w:pStyle w:val="TOC2"/>
        <w:tabs>
          <w:tab w:val="right" w:leader="dot" w:pos="10630"/>
        </w:tabs>
        <w:rPr>
          <w:del w:id="49" w:author="Reinders, Stephanie [CSAFE]" w:date="2025-11-20T11:31:00Z" w16du:dateUtc="2025-11-20T17:31:00Z"/>
          <w:rFonts w:asciiTheme="minorHAnsi" w:eastAsiaTheme="minorEastAsia" w:hAnsiTheme="minorHAnsi" w:cstheme="minorBidi"/>
          <w:noProof/>
          <w:color w:val="auto"/>
          <w:lang w:val="en-US"/>
        </w:rPr>
      </w:pPr>
      <w:del w:id="50" w:author="Reinders, Stephanie [CSAFE]" w:date="2025-11-20T11:31:00Z" w16du:dateUtc="2025-11-20T17:31:00Z">
        <w:r w:rsidRPr="00040F6E" w:rsidDel="00040F6E">
          <w:rPr>
            <w:noProof/>
            <w:lang w:val="en-US"/>
            <w:rPrChange w:id="51" w:author="Reinders, Stephanie [CSAFE]" w:date="2025-11-20T11:31:00Z" w16du:dateUtc="2025-11-20T17:31:00Z">
              <w:rPr>
                <w:rStyle w:val="Hyperlink"/>
                <w:noProof/>
                <w:lang w:val="en-US"/>
              </w:rPr>
            </w:rPrChange>
          </w:rPr>
          <w:delText>Adjust the crosscut locations</w:delText>
        </w:r>
        <w:r w:rsidDel="00040F6E">
          <w:rPr>
            <w:noProof/>
            <w:webHidden/>
          </w:rPr>
          <w:delText xml:space="preserve"> 7</w:delText>
        </w:r>
      </w:del>
    </w:p>
    <w:p w14:paraId="08B9060C" w14:textId="426D3792" w:rsidR="003E075B" w:rsidDel="00040F6E" w:rsidRDefault="003E075B">
      <w:pPr>
        <w:pStyle w:val="TOC2"/>
        <w:tabs>
          <w:tab w:val="right" w:leader="dot" w:pos="10630"/>
        </w:tabs>
        <w:rPr>
          <w:del w:id="52" w:author="Reinders, Stephanie [CSAFE]" w:date="2025-11-20T11:31:00Z" w16du:dateUtc="2025-11-20T17:31:00Z"/>
          <w:rFonts w:asciiTheme="minorHAnsi" w:eastAsiaTheme="minorEastAsia" w:hAnsiTheme="minorHAnsi" w:cstheme="minorBidi"/>
          <w:noProof/>
          <w:color w:val="auto"/>
          <w:lang w:val="en-US"/>
        </w:rPr>
      </w:pPr>
      <w:del w:id="53" w:author="Reinders, Stephanie [CSAFE]" w:date="2025-11-20T11:31:00Z" w16du:dateUtc="2025-11-20T17:31:00Z">
        <w:r w:rsidRPr="00040F6E" w:rsidDel="00040F6E">
          <w:rPr>
            <w:noProof/>
            <w:lang w:val="en-US"/>
            <w:rPrChange w:id="54" w:author="Reinders, Stephanie [CSAFE]" w:date="2025-11-20T11:31:00Z" w16du:dateUtc="2025-11-20T17:31:00Z">
              <w:rPr>
                <w:rStyle w:val="Hyperlink"/>
                <w:noProof/>
                <w:lang w:val="en-US"/>
              </w:rPr>
            </w:rPrChange>
          </w:rPr>
          <w:delText>Adjust the groove placements</w:delText>
        </w:r>
        <w:r w:rsidDel="00040F6E">
          <w:rPr>
            <w:noProof/>
            <w:webHidden/>
          </w:rPr>
          <w:delText xml:space="preserve"> 7</w:delText>
        </w:r>
      </w:del>
    </w:p>
    <w:p w14:paraId="3D29BD45" w14:textId="7E6D52DC" w:rsidR="003E075B" w:rsidDel="00040F6E" w:rsidRDefault="003E075B">
      <w:pPr>
        <w:pStyle w:val="TOC2"/>
        <w:tabs>
          <w:tab w:val="right" w:leader="dot" w:pos="10630"/>
        </w:tabs>
        <w:rPr>
          <w:del w:id="55" w:author="Reinders, Stephanie [CSAFE]" w:date="2025-11-20T11:31:00Z" w16du:dateUtc="2025-11-20T17:31:00Z"/>
          <w:rFonts w:asciiTheme="minorHAnsi" w:eastAsiaTheme="minorEastAsia" w:hAnsiTheme="minorHAnsi" w:cstheme="minorBidi"/>
          <w:noProof/>
          <w:color w:val="auto"/>
          <w:lang w:val="en-US"/>
        </w:rPr>
      </w:pPr>
      <w:del w:id="56" w:author="Reinders, Stephanie [CSAFE]" w:date="2025-11-20T11:31:00Z" w16du:dateUtc="2025-11-20T17:31:00Z">
        <w:r w:rsidRPr="00040F6E" w:rsidDel="00040F6E">
          <w:rPr>
            <w:noProof/>
            <w:lang w:val="en-US"/>
            <w:rPrChange w:id="57" w:author="Reinders, Stephanie [CSAFE]" w:date="2025-11-20T11:31:00Z" w16du:dateUtc="2025-11-20T17:31:00Z">
              <w:rPr>
                <w:rStyle w:val="Hyperlink"/>
                <w:noProof/>
                <w:lang w:val="en-US"/>
              </w:rPr>
            </w:rPrChange>
          </w:rPr>
          <w:delText>Comparison results report</w:delText>
        </w:r>
        <w:r w:rsidDel="00040F6E">
          <w:rPr>
            <w:noProof/>
            <w:webHidden/>
          </w:rPr>
          <w:delText xml:space="preserve"> 8</w:delText>
        </w:r>
      </w:del>
    </w:p>
    <w:p w14:paraId="054EE1C7" w14:textId="176C277E" w:rsidR="003E075B" w:rsidDel="00040F6E" w:rsidRDefault="003E075B">
      <w:pPr>
        <w:pStyle w:val="TOC1"/>
        <w:tabs>
          <w:tab w:val="right" w:leader="dot" w:pos="10630"/>
        </w:tabs>
        <w:rPr>
          <w:del w:id="58" w:author="Reinders, Stephanie [CSAFE]" w:date="2025-11-20T11:31:00Z" w16du:dateUtc="2025-11-20T17:31:00Z"/>
          <w:rFonts w:asciiTheme="minorHAnsi" w:eastAsiaTheme="minorEastAsia" w:hAnsiTheme="minorHAnsi" w:cstheme="minorBidi"/>
          <w:noProof/>
          <w:color w:val="auto"/>
          <w:lang w:val="en-US"/>
        </w:rPr>
      </w:pPr>
      <w:del w:id="59" w:author="Reinders, Stephanie [CSAFE]" w:date="2025-11-20T11:31:00Z" w16du:dateUtc="2025-11-20T17:31:00Z">
        <w:r w:rsidRPr="00040F6E" w:rsidDel="00040F6E">
          <w:rPr>
            <w:noProof/>
            <w:lang w:val="en-US"/>
            <w:rPrChange w:id="60" w:author="Reinders, Stephanie [CSAFE]" w:date="2025-11-20T11:31:00Z" w16du:dateUtc="2025-11-20T17:31:00Z">
              <w:rPr>
                <w:rStyle w:val="Hyperlink"/>
                <w:noProof/>
                <w:lang w:val="en-US"/>
              </w:rPr>
            </w:rPrChange>
          </w:rPr>
          <w:delText>License</w:delText>
        </w:r>
        <w:r w:rsidDel="00040F6E">
          <w:rPr>
            <w:noProof/>
            <w:webHidden/>
          </w:rPr>
          <w:delText xml:space="preserve"> 13</w:delText>
        </w:r>
      </w:del>
    </w:p>
    <w:p w14:paraId="3E383D60" w14:textId="51EAD4AE" w:rsidR="003E075B" w:rsidDel="00040F6E" w:rsidRDefault="003E075B">
      <w:pPr>
        <w:pStyle w:val="TOC1"/>
        <w:tabs>
          <w:tab w:val="right" w:leader="dot" w:pos="10630"/>
        </w:tabs>
        <w:rPr>
          <w:del w:id="61" w:author="Reinders, Stephanie [CSAFE]" w:date="2025-11-20T11:31:00Z" w16du:dateUtc="2025-11-20T17:31:00Z"/>
          <w:rFonts w:asciiTheme="minorHAnsi" w:eastAsiaTheme="minorEastAsia" w:hAnsiTheme="minorHAnsi" w:cstheme="minorBidi"/>
          <w:noProof/>
          <w:color w:val="auto"/>
          <w:lang w:val="en-US"/>
        </w:rPr>
      </w:pPr>
      <w:del w:id="62" w:author="Reinders, Stephanie [CSAFE]" w:date="2025-11-20T11:31:00Z" w16du:dateUtc="2025-11-20T17:31:00Z">
        <w:r w:rsidRPr="00040F6E" w:rsidDel="00040F6E">
          <w:rPr>
            <w:noProof/>
            <w:lang w:val="en-US"/>
            <w:rPrChange w:id="63" w:author="Reinders, Stephanie [CSAFE]" w:date="2025-11-20T11:31:00Z" w16du:dateUtc="2025-11-20T17:31:00Z">
              <w:rPr>
                <w:rStyle w:val="Hyperlink"/>
                <w:noProof/>
                <w:lang w:val="en-US"/>
              </w:rPr>
            </w:rPrChange>
          </w:rPr>
          <w:delText>Citation</w:delText>
        </w:r>
        <w:r w:rsidDel="00040F6E">
          <w:rPr>
            <w:noProof/>
            <w:webHidden/>
          </w:rPr>
          <w:delText xml:space="preserve"> 13</w:delText>
        </w:r>
      </w:del>
    </w:p>
    <w:p w14:paraId="0E975A8E" w14:textId="0F77405B" w:rsidR="003E075B" w:rsidDel="00040F6E" w:rsidRDefault="003E075B">
      <w:pPr>
        <w:pStyle w:val="TOC1"/>
        <w:tabs>
          <w:tab w:val="right" w:leader="dot" w:pos="10630"/>
        </w:tabs>
        <w:rPr>
          <w:del w:id="64" w:author="Reinders, Stephanie [CSAFE]" w:date="2025-11-20T11:31:00Z" w16du:dateUtc="2025-11-20T17:31:00Z"/>
          <w:rFonts w:asciiTheme="minorHAnsi" w:eastAsiaTheme="minorEastAsia" w:hAnsiTheme="minorHAnsi" w:cstheme="minorBidi"/>
          <w:noProof/>
          <w:color w:val="auto"/>
          <w:lang w:val="en-US"/>
        </w:rPr>
      </w:pPr>
      <w:del w:id="65" w:author="Reinders, Stephanie [CSAFE]" w:date="2025-11-20T11:31:00Z" w16du:dateUtc="2025-11-20T17:31:00Z">
        <w:r w:rsidRPr="00040F6E" w:rsidDel="00040F6E">
          <w:rPr>
            <w:noProof/>
            <w:lang w:val="en-US"/>
            <w:rPrChange w:id="66" w:author="Reinders, Stephanie [CSAFE]" w:date="2025-11-20T11:31:00Z" w16du:dateUtc="2025-11-20T17:31:00Z">
              <w:rPr>
                <w:rStyle w:val="Hyperlink"/>
                <w:noProof/>
                <w:lang w:val="en-US"/>
              </w:rPr>
            </w:rPrChange>
          </w:rPr>
          <w:delText>Permitted Use of CSAFE’s bulletAnalyzr Software</w:delText>
        </w:r>
        <w:r w:rsidDel="00040F6E">
          <w:rPr>
            <w:noProof/>
            <w:webHidden/>
          </w:rPr>
          <w:delText xml:space="preserve"> 14</w:delText>
        </w:r>
      </w:del>
    </w:p>
    <w:p w14:paraId="43EBE4C4" w14:textId="5F79A26C" w:rsidR="00E63D44" w:rsidRDefault="00B62C54" w:rsidP="00E40B43">
      <w:pPr>
        <w:pStyle w:val="Heading1"/>
        <w:rPr>
          <w:lang w:val="en-US"/>
        </w:rPr>
      </w:pPr>
      <w:r>
        <w:rPr>
          <w:b w:val="0"/>
          <w:bCs w:val="0"/>
          <w:caps w:val="0"/>
          <w:color w:val="555759"/>
          <w:sz w:val="24"/>
          <w:szCs w:val="24"/>
          <w:lang w:val="en-US"/>
        </w:rPr>
        <w:fldChar w:fldCharType="end"/>
      </w:r>
    </w:p>
    <w:p w14:paraId="29524B0A" w14:textId="19D60E36" w:rsidR="00E83D2E" w:rsidRPr="00717DE7" w:rsidRDefault="00000000" w:rsidP="00E40B43">
      <w:pPr>
        <w:pStyle w:val="Heading1"/>
        <w:rPr>
          <w:lang w:val="en-US"/>
        </w:rPr>
      </w:pPr>
      <w:bookmarkStart w:id="67" w:name="_Toc214625195"/>
      <w:r w:rsidRPr="00717DE7">
        <w:rPr>
          <w:lang w:val="en-US"/>
        </w:rPr>
        <w:t>Introduction</w:t>
      </w:r>
      <w:bookmarkEnd w:id="67"/>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ins w:id="68" w:author="Reinders, Stephanie [CSAFE]" w:date="2025-11-20T11:32:00Z" w16du:dateUtc="2025-11-20T17:32:00Z">
        <w:r w:rsidR="00C406BE">
          <w:rPr>
            <w:lang w:val="en-US"/>
          </w:rPr>
          <w:t>.</w:t>
        </w:r>
      </w:ins>
    </w:p>
    <w:p w14:paraId="5853C96C" w14:textId="713C858A" w:rsidR="00192354" w:rsidRPr="003E075B" w:rsidRDefault="00192354" w:rsidP="00E40B43">
      <w:pPr>
        <w:pStyle w:val="ListParagraph"/>
        <w:numPr>
          <w:ilvl w:val="0"/>
          <w:numId w:val="3"/>
        </w:numPr>
        <w:rPr>
          <w:lang w:val="en-US"/>
        </w:rPr>
      </w:pPr>
      <w:r w:rsidRPr="003E075B">
        <w:rPr>
          <w:b/>
          <w:bCs/>
          <w:lang w:val="en-US"/>
        </w:rPr>
        <w:lastRenderedPageBreak/>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ins w:id="69" w:author="Reinders, Stephanie [CSAFE]" w:date="2025-11-20T11:32:00Z" w16du:dateUtc="2025-11-20T17:32:00Z">
        <w:r w:rsidR="00C406BE">
          <w:rPr>
            <w:lang w:val="en-US"/>
          </w:rPr>
          <w:t>.</w:t>
        </w:r>
      </w:ins>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ins w:id="70" w:author="Reinders, Stephanie [CSAFE]" w:date="2025-11-20T11:33:00Z" w16du:dateUtc="2025-11-20T17:33:00Z">
        <w:r w:rsidR="00C406BE">
          <w:rPr>
            <w:lang w:val="en-US"/>
          </w:rPr>
          <w:t>.</w:t>
        </w:r>
      </w:ins>
    </w:p>
    <w:p w14:paraId="4F111467" w14:textId="2FC77C32"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ins w:id="71" w:author="Reinders, Stephanie [CSAFE]" w:date="2025-11-20T11:33:00Z" w16du:dateUtc="2025-11-20T17:33:00Z">
        <w:r w:rsidR="00C406BE">
          <w:rPr>
            <w:lang w:val="en-US"/>
          </w:rPr>
          <w:t xml:space="preserve">an </w:t>
        </w:r>
      </w:ins>
      <w:r w:rsidRPr="003E075B">
        <w:rPr>
          <w:lang w:val="en-US"/>
        </w:rPr>
        <w:t>open-source and free</w:t>
      </w:r>
      <w:del w:id="72" w:author="Reinders, Stephanie [CSAFE]" w:date="2025-11-20T11:33:00Z" w16du:dateUtc="2025-11-20T17:33:00Z">
        <w:r w:rsidRPr="003E075B" w:rsidDel="00C406BE">
          <w:rPr>
            <w:lang w:val="en-US"/>
          </w:rPr>
          <w:delText xml:space="preserve"> to use</w:delText>
        </w:r>
      </w:del>
      <w:ins w:id="73" w:author="Reinders, Stephanie [CSAFE]" w:date="2025-11-20T11:33:00Z" w16du:dateUtc="2025-11-20T17:33:00Z">
        <w:r w:rsidR="00C406BE">
          <w:rPr>
            <w:lang w:val="en-US"/>
          </w:rPr>
          <w:t>-to-use tool</w:t>
        </w:r>
      </w:ins>
      <w:r w:rsidRPr="003E075B">
        <w:rPr>
          <w:lang w:val="en-US"/>
        </w:rPr>
        <w:t>.</w:t>
      </w:r>
    </w:p>
    <w:p w14:paraId="20934593" w14:textId="77777777" w:rsidR="000117A6" w:rsidRPr="003E075B"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r w:rsidR="00E83D2E">
        <w:fldChar w:fldCharType="begin"/>
      </w:r>
      <w:r w:rsidR="00E83D2E" w:rsidRPr="00150249">
        <w:rPr>
          <w:lang w:val="en-US"/>
          <w:rPrChange w:id="74" w:author="Reinders, Stephanie [CSAFE]" w:date="2025-11-20T11:28:00Z" w16du:dateUtc="2025-11-20T17:28:00Z">
            <w:rPr/>
          </w:rPrChange>
        </w:rPr>
        <w:instrText>HYPERLINK "https://github.com/CSAFE-ISU/bulletAnalyzr" \h</w:instrText>
      </w:r>
      <w:r w:rsidR="00E83D2E">
        <w:fldChar w:fldCharType="separate"/>
      </w:r>
      <w:r w:rsidR="00E83D2E" w:rsidRPr="003E075B">
        <w:rPr>
          <w:color w:val="525659"/>
          <w:lang w:val="en-US"/>
        </w:rPr>
        <w:t xml:space="preserve"> </w:t>
      </w:r>
      <w:r w:rsidR="00E83D2E">
        <w:fldChar w:fldCharType="end"/>
      </w:r>
    </w:p>
    <w:p w14:paraId="0D074FD0" w14:textId="77777777" w:rsidR="00E9185C" w:rsidRDefault="00E9185C" w:rsidP="00C406BE">
      <w:pPr>
        <w:rPr>
          <w:noProof/>
          <w:lang w:val="en-US"/>
        </w:rPr>
        <w:pPrChange w:id="75" w:author="Reinders, Stephanie [CSAFE]" w:date="2025-11-20T11:33:00Z" w16du:dateUtc="2025-11-20T17:33:00Z">
          <w:pPr>
            <w:pStyle w:val="Heading1"/>
          </w:pPr>
        </w:pPrChange>
      </w:pPr>
    </w:p>
    <w:p w14:paraId="37DD6DD4" w14:textId="7F4173E0" w:rsidR="00E83D2E" w:rsidRDefault="000117A6" w:rsidP="00E40B43">
      <w:pPr>
        <w:pStyle w:val="Heading1"/>
        <w:rPr>
          <w:noProof/>
          <w:lang w:val="en-US"/>
        </w:rPr>
      </w:pPr>
      <w:bookmarkStart w:id="76" w:name="_Toc214625196"/>
      <w:r w:rsidRPr="00E40B43">
        <w:rPr>
          <w:noProof/>
          <w:lang w:val="en-US"/>
        </w:rPr>
        <w:t>Installation</w:t>
      </w:r>
      <w:bookmarkEnd w:id="76"/>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48EA01B6" w14:textId="10E0B1D2" w:rsidR="00E40B43" w:rsidRPr="00040F6E" w:rsidRDefault="00E40B43" w:rsidP="00150249">
      <w:pPr>
        <w:pStyle w:val="Heading2"/>
        <w:rPr>
          <w:rStyle w:val="SubtleEmphasis"/>
          <w:rFonts w:ascii="Montserrat" w:hAnsi="Montserrat"/>
          <w:i w:val="0"/>
          <w:iCs w:val="0"/>
          <w:lang w:val="en-US"/>
          <w:rPrChange w:id="77" w:author="Reinders, Stephanie [CSAFE]" w:date="2025-11-20T11:31:00Z" w16du:dateUtc="2025-11-20T17:31:00Z">
            <w:rPr>
              <w:rStyle w:val="SubtleEmphasis"/>
              <w:bCs w:val="0"/>
              <w:color w:val="555759"/>
              <w:sz w:val="24"/>
              <w:szCs w:val="24"/>
              <w:lang w:val="en-US"/>
            </w:rPr>
          </w:rPrChange>
        </w:rPr>
      </w:pPr>
      <w:bookmarkStart w:id="78" w:name="_Toc214625197"/>
      <w:r w:rsidRPr="00040F6E">
        <w:rPr>
          <w:rStyle w:val="SubtleEmphasis"/>
          <w:rFonts w:ascii="Montserrat" w:hAnsi="Montserrat"/>
          <w:i w:val="0"/>
          <w:iCs w:val="0"/>
          <w:lang w:val="en-US"/>
          <w:rPrChange w:id="79" w:author="Reinders, Stephanie [CSAFE]" w:date="2025-11-20T11:31:00Z" w16du:dateUtc="2025-11-20T17:31:00Z">
            <w:rPr>
              <w:rStyle w:val="SubtleEmphasis"/>
              <w:lang w:val="en-US"/>
            </w:rPr>
          </w:rPrChange>
        </w:rPr>
        <w:t xml:space="preserve">Install </w:t>
      </w:r>
      <w:del w:id="80" w:author="Reinders, Stephanie [CSAFE]" w:date="2025-11-21T13:31:00Z" w16du:dateUtc="2025-11-21T19:31:00Z">
        <w:r w:rsidRPr="00040F6E" w:rsidDel="008A1BCC">
          <w:rPr>
            <w:rStyle w:val="SubtleEmphasis"/>
            <w:rFonts w:ascii="Montserrat" w:hAnsi="Montserrat"/>
            <w:i w:val="0"/>
            <w:iCs w:val="0"/>
            <w:lang w:val="en-US"/>
            <w:rPrChange w:id="81" w:author="Reinders, Stephanie [CSAFE]" w:date="2025-11-20T11:31:00Z" w16du:dateUtc="2025-11-20T17:31:00Z">
              <w:rPr>
                <w:rStyle w:val="SubtleEmphasis"/>
                <w:lang w:val="en-US"/>
              </w:rPr>
            </w:rPrChange>
          </w:rPr>
          <w:delText>Software</w:delText>
        </w:r>
      </w:del>
      <w:ins w:id="82" w:author="Reinders, Stephanie [CSAFE]" w:date="2025-11-21T13:31:00Z" w16du:dateUtc="2025-11-21T19:31:00Z">
        <w:r w:rsidR="008A1BCC">
          <w:rPr>
            <w:rStyle w:val="SubtleEmphasis"/>
            <w:rFonts w:ascii="Montserrat" w:hAnsi="Montserrat"/>
            <w:i w:val="0"/>
            <w:iCs w:val="0"/>
            <w:lang w:val="en-US"/>
          </w:rPr>
          <w:t>R and RStudio</w:t>
        </w:r>
      </w:ins>
      <w:bookmarkEnd w:id="78"/>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r>
        <w:fldChar w:fldCharType="begin"/>
      </w:r>
      <w:r w:rsidRPr="00150249">
        <w:rPr>
          <w:lang w:val="en-US"/>
          <w:rPrChange w:id="83" w:author="Reinders, Stephanie [CSAFE]" w:date="2025-11-20T11:28:00Z" w16du:dateUtc="2025-11-20T17:28:00Z">
            <w:rPr/>
          </w:rPrChange>
        </w:rPr>
        <w:instrText>HYPERLINK "https://cran.r-project.org/"</w:instrText>
      </w:r>
      <w:r>
        <w:fldChar w:fldCharType="separate"/>
      </w:r>
      <w:r w:rsidRPr="00E40B43">
        <w:rPr>
          <w:rStyle w:val="Hyperlink"/>
          <w:lang w:val="en-US"/>
        </w:rPr>
        <w:t>https://cran.r-project.org/</w:t>
      </w:r>
      <w:r>
        <w:fldChar w:fldCharType="end"/>
      </w:r>
    </w:p>
    <w:p w14:paraId="015256A1" w14:textId="28F29F30" w:rsidR="000117A6" w:rsidRPr="008A1BCC" w:rsidRDefault="000117A6" w:rsidP="00E40B43">
      <w:pPr>
        <w:pStyle w:val="ListParagraph"/>
        <w:numPr>
          <w:ilvl w:val="0"/>
          <w:numId w:val="4"/>
        </w:numPr>
        <w:rPr>
          <w:ins w:id="84" w:author="Reinders, Stephanie [CSAFE]" w:date="2025-11-21T13:31:00Z" w16du:dateUtc="2025-11-21T19:31:00Z"/>
          <w:lang w:val="en-US"/>
          <w:rPrChange w:id="85" w:author="Reinders, Stephanie [CSAFE]" w:date="2025-11-21T13:31:00Z" w16du:dateUtc="2025-11-21T19:31:00Z">
            <w:rPr>
              <w:ins w:id="86" w:author="Reinders, Stephanie [CSAFE]" w:date="2025-11-21T13:31:00Z" w16du:dateUtc="2025-11-21T19:31:00Z"/>
            </w:rPr>
          </w:rPrChange>
        </w:rPr>
      </w:pPr>
      <w:r w:rsidRPr="003E075B">
        <w:rPr>
          <w:b/>
          <w:bCs/>
          <w:lang w:val="en-US"/>
        </w:rPr>
        <w:t>Install RStudio</w:t>
      </w:r>
      <w:r w:rsidRPr="003E075B">
        <w:rPr>
          <w:lang w:val="en-US"/>
        </w:rPr>
        <w:t xml:space="preserve"> from </w:t>
      </w:r>
      <w:r>
        <w:fldChar w:fldCharType="begin"/>
      </w:r>
      <w:r w:rsidRPr="00150249">
        <w:rPr>
          <w:lang w:val="en-US"/>
          <w:rPrChange w:id="87" w:author="Reinders, Stephanie [CSAFE]" w:date="2025-11-20T11:28:00Z" w16du:dateUtc="2025-11-20T17:28:00Z">
            <w:rPr/>
          </w:rPrChange>
        </w:rPr>
        <w:instrText>HYPERLINK "https://posit.co/download/rstudio-desktop/"</w:instrText>
      </w:r>
      <w:r>
        <w:fldChar w:fldCharType="separate"/>
      </w:r>
      <w:r w:rsidRPr="003E075B">
        <w:rPr>
          <w:rStyle w:val="Hyperlink"/>
          <w:lang w:val="en-US"/>
        </w:rPr>
        <w:t>https://posit.co/download/rstudio-desktop/</w:t>
      </w:r>
      <w:r>
        <w:fldChar w:fldCharType="end"/>
      </w:r>
    </w:p>
    <w:p w14:paraId="6EB3C7B6" w14:textId="025643B3" w:rsidR="008A1BCC" w:rsidRDefault="0049720E" w:rsidP="008A1BCC">
      <w:pPr>
        <w:pStyle w:val="Heading2"/>
        <w:rPr>
          <w:ins w:id="88" w:author="Reinders, Stephanie [CSAFE]" w:date="2025-11-21T13:31:00Z" w16du:dateUtc="2025-11-21T19:31:00Z"/>
          <w:lang w:val="en-US"/>
        </w:rPr>
        <w:pPrChange w:id="89" w:author="Reinders, Stephanie [CSAFE]" w:date="2025-11-21T13:31:00Z" w16du:dateUtc="2025-11-21T19:31:00Z">
          <w:pPr>
            <w:ind w:left="360"/>
          </w:pPr>
        </w:pPrChange>
      </w:pPr>
      <w:bookmarkStart w:id="90" w:name="_Toc214625198"/>
      <w:ins w:id="91" w:author="Reinders, Stephanie [CSAFE]" w:date="2025-11-21T13:49:00Z" w16du:dateUtc="2025-11-21T19:49:00Z">
        <w:r>
          <w:rPr>
            <w:lang w:val="en-US"/>
          </w:rPr>
          <w:t>Download</w:t>
        </w:r>
      </w:ins>
      <w:ins w:id="92" w:author="Reinders, Stephanie [CSAFE]" w:date="2025-11-21T13:31:00Z" w16du:dateUtc="2025-11-21T19:31:00Z">
        <w:r w:rsidR="008A1BCC">
          <w:rPr>
            <w:lang w:val="en-US"/>
          </w:rPr>
          <w:t xml:space="preserve"> R Packages from GitHub</w:t>
        </w:r>
        <w:bookmarkEnd w:id="90"/>
      </w:ins>
    </w:p>
    <w:p w14:paraId="558D0251" w14:textId="4AA3BCD7" w:rsidR="008A1BCC" w:rsidRPr="0049720E" w:rsidRDefault="008A1BCC" w:rsidP="0049720E">
      <w:pPr>
        <w:rPr>
          <w:rFonts w:ascii="Montserrat Light" w:hAnsi="Montserrat Light"/>
          <w:i/>
          <w:iCs/>
          <w:lang w:val="en-US"/>
          <w:rPrChange w:id="93" w:author="Reinders, Stephanie [CSAFE]" w:date="2025-11-21T13:48:00Z" w16du:dateUtc="2025-11-21T19:48:00Z">
            <w:rPr>
              <w:lang w:val="en-US"/>
            </w:rPr>
          </w:rPrChange>
        </w:rPr>
        <w:pPrChange w:id="94" w:author="Reinders, Stephanie [CSAFE]" w:date="2025-11-21T13:48:00Z" w16du:dateUtc="2025-11-21T19:48:00Z">
          <w:pPr>
            <w:pStyle w:val="ListParagraph"/>
            <w:numPr>
              <w:numId w:val="4"/>
            </w:numPr>
            <w:ind w:hanging="360"/>
          </w:pPr>
        </w:pPrChange>
      </w:pPr>
      <w:ins w:id="95" w:author="Reinders, Stephanie [CSAFE]" w:date="2025-11-21T13:31:00Z" w16du:dateUtc="2025-11-21T19:31:00Z">
        <w:r w:rsidRPr="00E40B43">
          <w:rPr>
            <w:rStyle w:val="SubtleEmphasis"/>
            <w:lang w:val="en-US"/>
          </w:rPr>
          <w:t xml:space="preserve">Total Estimated Time: 20-30 </w:t>
        </w:r>
        <w:r>
          <w:rPr>
            <w:rStyle w:val="SubtleEmphasis"/>
            <w:lang w:val="en-US"/>
          </w:rPr>
          <w:t>minutes</w:t>
        </w:r>
      </w:ins>
    </w:p>
    <w:p w14:paraId="13A909F1" w14:textId="544ADB60" w:rsidR="008A1BCC" w:rsidRDefault="008A1BCC" w:rsidP="008A1BCC">
      <w:pPr>
        <w:pStyle w:val="ListParagraph"/>
        <w:numPr>
          <w:ilvl w:val="0"/>
          <w:numId w:val="4"/>
        </w:numPr>
        <w:rPr>
          <w:ins w:id="96" w:author="Reinders, Stephanie [CSAFE]" w:date="2025-11-21T13:32:00Z" w16du:dateUtc="2025-11-21T19:32:00Z"/>
        </w:rPr>
      </w:pPr>
      <w:ins w:id="97" w:author="Reinders, Stephanie [CSAFE]" w:date="2025-11-21T13:32:00Z" w16du:dateUtc="2025-11-21T19:32:00Z">
        <w:r w:rsidRPr="00E40B43">
          <w:rPr>
            <w:b/>
            <w:bCs/>
          </w:rPr>
          <w:t xml:space="preserve">Download </w:t>
        </w:r>
      </w:ins>
      <w:ins w:id="98" w:author="Reinders, Stephanie [CSAFE]" w:date="2025-11-21T13:35:00Z" w16du:dateUtc="2025-11-21T19:35:00Z">
        <w:r>
          <w:rPr>
            <w:b/>
            <w:bCs/>
          </w:rPr>
          <w:t>g</w:t>
        </w:r>
      </w:ins>
      <w:ins w:id="99" w:author="Reinders, Stephanie [CSAFE]" w:date="2025-11-21T13:32:00Z" w16du:dateUtc="2025-11-21T19:32:00Z">
        <w:r>
          <w:rPr>
            <w:b/>
            <w:bCs/>
          </w:rPr>
          <w:t>roove</w:t>
        </w:r>
      </w:ins>
      <w:ins w:id="100" w:author="Reinders, Stephanie [CSAFE]" w:date="2025-11-21T13:50:00Z" w16du:dateUtc="2025-11-21T19:50:00Z">
        <w:r w:rsidR="0049720E">
          <w:rPr>
            <w:b/>
            <w:bCs/>
          </w:rPr>
          <w:t>F</w:t>
        </w:r>
      </w:ins>
      <w:ins w:id="101" w:author="Reinders, Stephanie [CSAFE]" w:date="2025-11-21T13:32:00Z" w16du:dateUtc="2025-11-21T19:32:00Z">
        <w:r>
          <w:rPr>
            <w:b/>
            <w:bCs/>
          </w:rPr>
          <w:t>inder</w:t>
        </w:r>
        <w:r>
          <w:t xml:space="preserve"> from GitHub</w:t>
        </w:r>
      </w:ins>
    </w:p>
    <w:p w14:paraId="26C91E50" w14:textId="0220C8A9" w:rsidR="008A1BCC" w:rsidRPr="008A1BCC" w:rsidRDefault="008A1BCC" w:rsidP="009E3582">
      <w:pPr>
        <w:pStyle w:val="ListParagraph"/>
        <w:numPr>
          <w:ilvl w:val="1"/>
          <w:numId w:val="4"/>
        </w:numPr>
        <w:rPr>
          <w:ins w:id="102" w:author="Reinders, Stephanie [CSAFE]" w:date="2025-11-21T13:39:00Z" w16du:dateUtc="2025-11-21T19:39:00Z"/>
          <w:lang w:val="pl-PL"/>
          <w:rPrChange w:id="103" w:author="Reinders, Stephanie [CSAFE]" w:date="2025-11-21T13:39:00Z" w16du:dateUtc="2025-11-21T19:39:00Z">
            <w:rPr>
              <w:ins w:id="104" w:author="Reinders, Stephanie [CSAFE]" w:date="2025-11-21T13:39:00Z" w16du:dateUtc="2025-11-21T19:39:00Z"/>
            </w:rPr>
          </w:rPrChange>
        </w:rPr>
      </w:pPr>
      <w:ins w:id="105" w:author="Reinders, Stephanie [CSAFE]" w:date="2025-11-21T13:32:00Z" w16du:dateUtc="2025-11-21T19:32:00Z">
        <w:r w:rsidRPr="008A1BCC">
          <w:rPr>
            <w:lang w:val="pl-PL"/>
          </w:rPr>
          <w:t xml:space="preserve">Go to </w:t>
        </w:r>
      </w:ins>
      <w:ins w:id="106" w:author="Reinders, Stephanie [CSAFE]" w:date="2025-11-21T13:39:00Z" w16du:dateUtc="2025-11-21T19:39:00Z">
        <w:r>
          <w:fldChar w:fldCharType="begin"/>
        </w:r>
        <w:r w:rsidRPr="008A1BCC">
          <w:rPr>
            <w:lang w:val="pl-PL"/>
            <w:rPrChange w:id="107" w:author="Reinders, Stephanie [CSAFE]" w:date="2025-11-21T13:39:00Z" w16du:dateUtc="2025-11-21T19:39:00Z">
              <w:rPr/>
            </w:rPrChange>
          </w:rPr>
          <w:instrText>HYPERLINK "</w:instrText>
        </w:r>
        <w:r w:rsidRPr="008A1BCC">
          <w:rPr>
            <w:lang w:val="pl-PL"/>
            <w:rPrChange w:id="108" w:author="Reinders, Stephanie [CSAFE]" w:date="2025-11-21T13:39:00Z" w16du:dateUtc="2025-11-21T19:39:00Z">
              <w:rPr/>
            </w:rPrChange>
          </w:rPr>
          <w:instrText>https://github.com/heike/grooveFinder</w:instrText>
        </w:r>
        <w:r w:rsidRPr="008A1BCC">
          <w:rPr>
            <w:lang w:val="pl-PL"/>
            <w:rPrChange w:id="109" w:author="Reinders, Stephanie [CSAFE]" w:date="2025-11-21T13:39:00Z" w16du:dateUtc="2025-11-21T19:39:00Z">
              <w:rPr/>
            </w:rPrChange>
          </w:rPr>
          <w:instrText>"</w:instrText>
        </w:r>
        <w:r>
          <w:fldChar w:fldCharType="separate"/>
        </w:r>
        <w:r w:rsidRPr="008A1BCC">
          <w:rPr>
            <w:rStyle w:val="Hyperlink"/>
            <w:lang w:val="pl-PL"/>
            <w:rPrChange w:id="110" w:author="Reinders, Stephanie [CSAFE]" w:date="2025-11-21T13:39:00Z" w16du:dateUtc="2025-11-21T19:39:00Z">
              <w:rPr>
                <w:rStyle w:val="Hyperlink"/>
              </w:rPr>
            </w:rPrChange>
          </w:rPr>
          <w:t>https://github.com/heike/grooveFinder</w:t>
        </w:r>
        <w:r>
          <w:fldChar w:fldCharType="end"/>
        </w:r>
      </w:ins>
    </w:p>
    <w:p w14:paraId="2F7A21B4" w14:textId="75ABC2AB" w:rsidR="008A1BCC" w:rsidRPr="008A1BCC" w:rsidRDefault="008A1BCC" w:rsidP="009E3582">
      <w:pPr>
        <w:pStyle w:val="ListParagraph"/>
        <w:numPr>
          <w:ilvl w:val="1"/>
          <w:numId w:val="4"/>
        </w:numPr>
        <w:rPr>
          <w:ins w:id="111" w:author="Reinders, Stephanie [CSAFE]" w:date="2025-11-21T13:32:00Z" w16du:dateUtc="2025-11-21T19:32:00Z"/>
          <w:lang w:val="en-US"/>
        </w:rPr>
      </w:pPr>
      <w:ins w:id="112" w:author="Reinders, Stephanie [CSAFE]" w:date="2025-11-21T13:32:00Z" w16du:dateUtc="2025-11-21T19:32:00Z">
        <w:r w:rsidRPr="008A1BCC">
          <w:rPr>
            <w:lang w:val="en-US"/>
          </w:rPr>
          <w:t>Click the green Code button and select Download Zip</w:t>
        </w:r>
      </w:ins>
      <w:ins w:id="113" w:author="Reinders, Stephanie [CSAFE]" w:date="2025-11-21T14:25:00Z" w16du:dateUtc="2025-11-21T20:25:00Z">
        <w:r w:rsidR="00A86057">
          <w:rPr>
            <w:lang w:val="en-US"/>
          </w:rPr>
          <w:t>.</w:t>
        </w:r>
      </w:ins>
      <w:ins w:id="114" w:author="Reinders, Stephanie [CSAFE]" w:date="2025-11-21T13:32:00Z" w16du:dateUtc="2025-11-21T19:32:00Z">
        <w:r w:rsidRPr="008A1BCC">
          <w:rPr>
            <w:lang w:val="en-US"/>
          </w:rPr>
          <w:t xml:space="preserve"> (</w:t>
        </w:r>
      </w:ins>
      <w:ins w:id="115" w:author="Reinders, Stephanie [CSAFE]" w:date="2025-11-21T13:45:00Z" w16du:dateUtc="2025-11-21T19:45:00Z">
        <w:r w:rsidR="00430B1B">
          <w:fldChar w:fldCharType="begin"/>
        </w:r>
        <w:r w:rsidR="00430B1B">
          <w:rPr>
            <w:lang w:val="en-US"/>
          </w:rPr>
          <w:instrText xml:space="preserve"> REF _Ref214625148 \h </w:instrText>
        </w:r>
        <w:r w:rsidR="00430B1B">
          <w:fldChar w:fldCharType="separate"/>
        </w:r>
        <w:r w:rsidR="00430B1B" w:rsidRPr="008A1BCC">
          <w:rPr>
            <w:lang w:val="en-US"/>
            <w:rPrChange w:id="116" w:author="Reinders, Stephanie [CSAFE]" w:date="2025-11-21T13:40:00Z" w16du:dateUtc="2025-11-21T19:40:00Z">
              <w:rPr/>
            </w:rPrChange>
          </w:rPr>
          <w:t xml:space="preserve">Figure </w:t>
        </w:r>
        <w:r w:rsidR="00430B1B">
          <w:rPr>
            <w:noProof/>
            <w:lang w:val="en-US"/>
          </w:rPr>
          <w:t>1</w:t>
        </w:r>
        <w:r w:rsidR="00430B1B">
          <w:fldChar w:fldCharType="end"/>
        </w:r>
      </w:ins>
      <w:ins w:id="117" w:author="Reinders, Stephanie [CSAFE]" w:date="2025-11-21T13:32:00Z" w16du:dateUtc="2025-11-21T19:32:00Z">
        <w:r w:rsidRPr="008A1BCC">
          <w:rPr>
            <w:lang w:val="en-US"/>
          </w:rPr>
          <w:t>)</w:t>
        </w:r>
      </w:ins>
    </w:p>
    <w:p w14:paraId="7B6BCEF4" w14:textId="4CAFA6E5" w:rsidR="008A1BCC" w:rsidRPr="008A1BCC" w:rsidRDefault="008A1BCC" w:rsidP="008A1BCC">
      <w:pPr>
        <w:pStyle w:val="ListParagraph"/>
        <w:numPr>
          <w:ilvl w:val="1"/>
          <w:numId w:val="4"/>
        </w:numPr>
        <w:rPr>
          <w:ins w:id="118" w:author="Reinders, Stephanie [CSAFE]" w:date="2025-11-21T13:32:00Z" w16du:dateUtc="2025-11-21T19:32:00Z"/>
          <w:lang w:val="en-US"/>
          <w:rPrChange w:id="119" w:author="Reinders, Stephanie [CSAFE]" w:date="2025-11-21T13:41:00Z" w16du:dateUtc="2025-11-21T19:41:00Z">
            <w:rPr>
              <w:ins w:id="120" w:author="Reinders, Stephanie [CSAFE]" w:date="2025-11-21T13:32:00Z" w16du:dateUtc="2025-11-21T19:32:00Z"/>
            </w:rPr>
          </w:rPrChange>
        </w:rPr>
      </w:pPr>
      <w:ins w:id="121" w:author="Reinders, Stephanie [CSAFE]" w:date="2025-11-21T13:32:00Z" w16du:dateUtc="2025-11-21T19:32:00Z">
        <w:r w:rsidRPr="003E075B">
          <w:rPr>
            <w:lang w:val="en-US"/>
          </w:rPr>
          <w:t>Double-click on the downloaded file to unzip it. You may save the unzipped folder anywhere on your computer. By default, the unzipped folder will be named "</w:t>
        </w:r>
      </w:ins>
      <w:ins w:id="122" w:author="Reinders, Stephanie [CSAFE]" w:date="2025-11-21T13:40:00Z" w16du:dateUtc="2025-11-21T19:40:00Z">
        <w:r>
          <w:rPr>
            <w:lang w:val="en-US"/>
          </w:rPr>
          <w:t>grooveFinder</w:t>
        </w:r>
      </w:ins>
      <w:ins w:id="123" w:author="Reinders, Stephanie [CSAFE]" w:date="2025-11-21T13:32:00Z" w16du:dateUtc="2025-11-21T19:32:00Z">
        <w:r w:rsidRPr="003E075B">
          <w:rPr>
            <w:lang w:val="en-US"/>
          </w:rPr>
          <w:t>-</w:t>
        </w:r>
      </w:ins>
      <w:ins w:id="124" w:author="Reinders, Stephanie [CSAFE]" w:date="2025-11-21T14:02:00Z" w16du:dateUtc="2025-11-21T20:02:00Z">
        <w:r w:rsidR="00294313">
          <w:rPr>
            <w:lang w:val="en-US"/>
          </w:rPr>
          <w:t>master</w:t>
        </w:r>
      </w:ins>
      <w:ins w:id="125" w:author="Reinders, Stephanie [CSAFE]" w:date="2025-11-21T13:32:00Z" w16du:dateUtc="2025-11-21T19:32:00Z">
        <w:r w:rsidRPr="003E075B">
          <w:rPr>
            <w:lang w:val="en-US"/>
          </w:rPr>
          <w:t xml:space="preserve">". </w:t>
        </w:r>
        <w:r w:rsidRPr="008A1BCC">
          <w:rPr>
            <w:lang w:val="en-US"/>
            <w:rPrChange w:id="126" w:author="Reinders, Stephanie [CSAFE]" w:date="2025-11-21T13:41:00Z" w16du:dateUtc="2025-11-21T19:41:00Z">
              <w:rPr/>
            </w:rPrChange>
          </w:rPr>
          <w:t>You may rename the folder.</w:t>
        </w:r>
      </w:ins>
    </w:p>
    <w:p w14:paraId="1C6C6896" w14:textId="77777777" w:rsidR="008A1BCC" w:rsidRDefault="008A1BCC" w:rsidP="008A1BCC">
      <w:pPr>
        <w:rPr>
          <w:ins w:id="127" w:author="Reinders, Stephanie [CSAFE]" w:date="2025-11-21T13:35:00Z" w16du:dateUtc="2025-11-21T19:35:00Z"/>
          <w:lang w:val="en-US"/>
        </w:rPr>
      </w:pPr>
    </w:p>
    <w:p w14:paraId="03B4D1D8" w14:textId="00ED76A7" w:rsidR="008A1BCC" w:rsidRDefault="00430B1B" w:rsidP="008A1BCC">
      <w:pPr>
        <w:keepNext/>
        <w:jc w:val="center"/>
        <w:rPr>
          <w:ins w:id="128" w:author="Reinders, Stephanie [CSAFE]" w:date="2025-11-21T13:40:00Z" w16du:dateUtc="2025-11-21T19:40:00Z"/>
        </w:rPr>
        <w:pPrChange w:id="129" w:author="Reinders, Stephanie [CSAFE]" w:date="2025-11-21T13:40:00Z" w16du:dateUtc="2025-11-21T19:40:00Z">
          <w:pPr>
            <w:jc w:val="center"/>
          </w:pPr>
        </w:pPrChange>
      </w:pPr>
      <w:r>
        <w:rPr>
          <w:noProof/>
          <w14:ligatures w14:val="none"/>
        </w:rPr>
        <w:lastRenderedPageBreak/>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0D19295"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0"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5D909E67" w14:textId="5EC16C66" w:rsidR="008A1BCC" w:rsidRDefault="008A1BCC" w:rsidP="008A1BCC">
      <w:pPr>
        <w:pStyle w:val="Caption"/>
        <w:jc w:val="center"/>
        <w:rPr>
          <w:ins w:id="130" w:author="Reinders, Stephanie [CSAFE]" w:date="2025-11-21T13:54:00Z" w16du:dateUtc="2025-11-21T19:54:00Z"/>
          <w:lang w:val="en-US"/>
        </w:rPr>
      </w:pPr>
      <w:bookmarkStart w:id="131" w:name="_Ref214625148"/>
      <w:ins w:id="132" w:author="Reinders, Stephanie [CSAFE]" w:date="2025-11-21T13:40:00Z" w16du:dateUtc="2025-11-21T19:40:00Z">
        <w:r w:rsidRPr="008A1BCC">
          <w:rPr>
            <w:lang w:val="en-US"/>
            <w:rPrChange w:id="133" w:author="Reinders, Stephanie [CSAFE]" w:date="2025-11-21T13:40:00Z" w16du:dateUtc="2025-11-21T19:40:00Z">
              <w:rPr/>
            </w:rPrChange>
          </w:rPr>
          <w:t xml:space="preserve">Figure </w:t>
        </w:r>
        <w:r>
          <w:fldChar w:fldCharType="begin"/>
        </w:r>
        <w:r w:rsidRPr="008A1BCC">
          <w:rPr>
            <w:lang w:val="en-US"/>
            <w:rPrChange w:id="134" w:author="Reinders, Stephanie [CSAFE]" w:date="2025-11-21T13:40:00Z" w16du:dateUtc="2025-11-21T19:40:00Z">
              <w:rPr/>
            </w:rPrChange>
          </w:rPr>
          <w:instrText xml:space="preserve"> SEQ Figure \* ARABIC </w:instrText>
        </w:r>
      </w:ins>
      <w:r>
        <w:fldChar w:fldCharType="separate"/>
      </w:r>
      <w:ins w:id="135" w:author="Reinders, Stephanie [CSAFE]" w:date="2025-11-21T14:09:00Z" w16du:dateUtc="2025-11-21T20:09:00Z">
        <w:r w:rsidR="00DC0A92">
          <w:rPr>
            <w:noProof/>
            <w:lang w:val="en-US"/>
          </w:rPr>
          <w:t>1</w:t>
        </w:r>
      </w:ins>
      <w:ins w:id="136" w:author="Reinders, Stephanie [CSAFE]" w:date="2025-11-21T13:40:00Z" w16du:dateUtc="2025-11-21T19:40:00Z">
        <w:r>
          <w:fldChar w:fldCharType="end"/>
        </w:r>
        <w:bookmarkEnd w:id="131"/>
        <w:r>
          <w:rPr>
            <w:lang w:val="en-US"/>
          </w:rPr>
          <w:t xml:space="preserve">. </w:t>
        </w:r>
        <w:r w:rsidRPr="00A446CA">
          <w:rPr>
            <w:lang w:val="en-US"/>
          </w:rPr>
          <w:t>Click Code and then Download ZIP on the BulletAnalyzr GitHub page to download</w:t>
        </w:r>
        <w:r>
          <w:rPr>
            <w:lang w:val="en-US"/>
          </w:rPr>
          <w:t xml:space="preserve"> grooveFinder</w:t>
        </w:r>
        <w:r w:rsidRPr="00A446CA">
          <w:rPr>
            <w:lang w:val="en-US"/>
          </w:rPr>
          <w:t>.</w:t>
        </w:r>
      </w:ins>
    </w:p>
    <w:p w14:paraId="470B082E" w14:textId="77777777" w:rsidR="00766B03" w:rsidRPr="00766B03" w:rsidRDefault="00766B03" w:rsidP="00766B03">
      <w:pPr>
        <w:rPr>
          <w:ins w:id="137" w:author="Reinders, Stephanie [CSAFE]" w:date="2025-11-21T13:50:00Z" w16du:dateUtc="2025-11-21T19:50:00Z"/>
          <w:lang w:val="en-US"/>
        </w:rPr>
        <w:pPrChange w:id="138" w:author="Reinders, Stephanie [CSAFE]" w:date="2025-11-21T13:54:00Z" w16du:dateUtc="2025-11-21T19:54:00Z">
          <w:pPr>
            <w:pStyle w:val="Caption"/>
            <w:jc w:val="center"/>
          </w:pPr>
        </w:pPrChange>
      </w:pPr>
    </w:p>
    <w:p w14:paraId="2004BE36" w14:textId="312CD25B" w:rsidR="0049720E" w:rsidRDefault="0049720E" w:rsidP="0049720E">
      <w:pPr>
        <w:pStyle w:val="ListParagraph"/>
        <w:numPr>
          <w:ilvl w:val="0"/>
          <w:numId w:val="4"/>
        </w:numPr>
        <w:rPr>
          <w:ins w:id="139" w:author="Reinders, Stephanie [CSAFE]" w:date="2025-11-21T13:51:00Z" w16du:dateUtc="2025-11-21T19:51:00Z"/>
        </w:rPr>
      </w:pPr>
      <w:ins w:id="140" w:author="Reinders, Stephanie [CSAFE]" w:date="2025-11-21T13:51:00Z" w16du:dateUtc="2025-11-21T19:51:00Z">
        <w:r w:rsidRPr="00E40B43">
          <w:rPr>
            <w:b/>
            <w:bCs/>
          </w:rPr>
          <w:t xml:space="preserve">Download </w:t>
        </w:r>
      </w:ins>
      <w:ins w:id="141" w:author="Reinders, Stephanie [CSAFE]" w:date="2025-11-21T13:53:00Z" w16du:dateUtc="2025-11-21T19:53:00Z">
        <w:r w:rsidR="00766B03">
          <w:rPr>
            <w:b/>
            <w:bCs/>
          </w:rPr>
          <w:t>x3ptools</w:t>
        </w:r>
      </w:ins>
      <w:ins w:id="142" w:author="Reinders, Stephanie [CSAFE]" w:date="2025-11-21T13:51:00Z" w16du:dateUtc="2025-11-21T19:51:00Z">
        <w:r>
          <w:t xml:space="preserve"> from GitHub</w:t>
        </w:r>
      </w:ins>
    </w:p>
    <w:p w14:paraId="7101E95E" w14:textId="67DA3AEE" w:rsidR="0049720E" w:rsidRPr="0027161E" w:rsidRDefault="0049720E" w:rsidP="0049720E">
      <w:pPr>
        <w:pStyle w:val="ListParagraph"/>
        <w:numPr>
          <w:ilvl w:val="1"/>
          <w:numId w:val="4"/>
        </w:numPr>
        <w:rPr>
          <w:ins w:id="143" w:author="Reinders, Stephanie [CSAFE]" w:date="2025-11-21T13:51:00Z" w16du:dateUtc="2025-11-21T19:51:00Z"/>
          <w:lang w:val="pl-PL"/>
        </w:rPr>
      </w:pPr>
      <w:ins w:id="144" w:author="Reinders, Stephanie [CSAFE]" w:date="2025-11-21T13:51:00Z" w16du:dateUtc="2025-11-21T19:51:00Z">
        <w:r w:rsidRPr="008A1BCC">
          <w:rPr>
            <w:lang w:val="pl-PL"/>
          </w:rPr>
          <w:t xml:space="preserve">Go to </w:t>
        </w:r>
        <w:r w:rsidRPr="0027161E">
          <w:rPr>
            <w:lang w:val="pl-PL"/>
          </w:rPr>
          <w:t>https://github.com/heike/</w:t>
        </w:r>
      </w:ins>
      <w:ins w:id="145" w:author="Reinders, Stephanie [CSAFE]" w:date="2025-11-21T13:53:00Z" w16du:dateUtc="2025-11-21T19:53:00Z">
        <w:r w:rsidR="00766B03">
          <w:rPr>
            <w:lang w:val="pl-PL"/>
          </w:rPr>
          <w:t>x3ptools</w:t>
        </w:r>
      </w:ins>
    </w:p>
    <w:p w14:paraId="7162AD7C" w14:textId="25EE3EE0" w:rsidR="0049720E" w:rsidRDefault="0049720E" w:rsidP="0049720E">
      <w:pPr>
        <w:pStyle w:val="ListParagraph"/>
        <w:numPr>
          <w:ilvl w:val="1"/>
          <w:numId w:val="4"/>
        </w:numPr>
        <w:rPr>
          <w:ins w:id="146" w:author="Reinders, Stephanie [CSAFE]" w:date="2025-11-21T13:51:00Z" w16du:dateUtc="2025-11-21T19:51:00Z"/>
          <w:lang w:val="en-US"/>
        </w:rPr>
      </w:pPr>
      <w:ins w:id="147" w:author="Reinders, Stephanie [CSAFE]" w:date="2025-11-21T13:51:00Z" w16du:dateUtc="2025-11-21T19:51:00Z">
        <w:r w:rsidRPr="008A1BCC">
          <w:rPr>
            <w:lang w:val="en-US"/>
          </w:rPr>
          <w:t>Click the green Code button and select Download Zip</w:t>
        </w:r>
      </w:ins>
      <w:ins w:id="148" w:author="Reinders, Stephanie [CSAFE]" w:date="2025-11-21T14:25:00Z" w16du:dateUtc="2025-11-21T20:25:00Z">
        <w:r w:rsidR="00A86057">
          <w:rPr>
            <w:lang w:val="en-US"/>
          </w:rPr>
          <w:t>.</w:t>
        </w:r>
      </w:ins>
      <w:ins w:id="149" w:author="Reinders, Stephanie [CSAFE]" w:date="2025-11-21T13:51:00Z" w16du:dateUtc="2025-11-21T19:51:00Z">
        <w:r w:rsidRPr="008A1BCC">
          <w:rPr>
            <w:lang w:val="en-US"/>
          </w:rPr>
          <w:t xml:space="preserve"> (</w:t>
        </w:r>
        <w:r>
          <w:fldChar w:fldCharType="begin"/>
        </w:r>
        <w:r>
          <w:rPr>
            <w:lang w:val="en-US"/>
          </w:rPr>
          <w:instrText xml:space="preserve"> REF _Ref214625163 \h </w:instrText>
        </w:r>
        <w:r>
          <w:fldChar w:fldCharType="separate"/>
        </w:r>
        <w:r w:rsidRPr="0027161E">
          <w:rPr>
            <w:lang w:val="en-US"/>
          </w:rPr>
          <w:t xml:space="preserve">Figure </w:t>
        </w:r>
        <w:r w:rsidRPr="0027161E">
          <w:rPr>
            <w:noProof/>
            <w:lang w:val="en-US"/>
          </w:rPr>
          <w:t>2</w:t>
        </w:r>
        <w:r>
          <w:fldChar w:fldCharType="end"/>
        </w:r>
        <w:r w:rsidRPr="008A1BCC">
          <w:rPr>
            <w:lang w:val="en-US"/>
          </w:rPr>
          <w:t>)</w:t>
        </w:r>
      </w:ins>
    </w:p>
    <w:p w14:paraId="71A6754A" w14:textId="3E4433D1" w:rsidR="0049720E" w:rsidRDefault="0049720E" w:rsidP="0049720E">
      <w:pPr>
        <w:pStyle w:val="ListParagraph"/>
        <w:numPr>
          <w:ilvl w:val="1"/>
          <w:numId w:val="4"/>
        </w:numPr>
        <w:rPr>
          <w:ins w:id="150" w:author="Reinders, Stephanie [CSAFE]" w:date="2025-11-21T13:51:00Z" w16du:dateUtc="2025-11-21T19:51:00Z"/>
          <w:lang w:val="en-US"/>
        </w:rPr>
      </w:pPr>
      <w:ins w:id="151" w:author="Reinders, Stephanie [CSAFE]" w:date="2025-11-21T13:51:00Z" w16du:dateUtc="2025-11-21T19:51:00Z">
        <w:r w:rsidRPr="00430B1B">
          <w:rPr>
            <w:lang w:val="en-US"/>
          </w:rPr>
          <w:t>Double-click on the downloaded file to unzip it. You may save the unzipped folder anywhere on your computer. By default, the unzipped folder will be named "</w:t>
        </w:r>
      </w:ins>
      <w:ins w:id="152" w:author="Reinders, Stephanie [CSAFE]" w:date="2025-11-21T14:03:00Z" w16du:dateUtc="2025-11-21T20:03:00Z">
        <w:r w:rsidR="00DC0A92">
          <w:rPr>
            <w:lang w:val="en-US"/>
          </w:rPr>
          <w:t>x3ptools</w:t>
        </w:r>
      </w:ins>
      <w:ins w:id="153" w:author="Reinders, Stephanie [CSAFE]" w:date="2025-11-21T13:51:00Z" w16du:dateUtc="2025-11-21T19:51:00Z">
        <w:r w:rsidRPr="00430B1B">
          <w:rPr>
            <w:lang w:val="en-US"/>
          </w:rPr>
          <w:t>-main". You may rename the folder.</w:t>
        </w:r>
      </w:ins>
    </w:p>
    <w:p w14:paraId="70841ECA" w14:textId="5B5C1CF5" w:rsidR="0049720E" w:rsidRDefault="0049720E" w:rsidP="0049720E">
      <w:pPr>
        <w:keepNext/>
        <w:jc w:val="center"/>
        <w:rPr>
          <w:ins w:id="154" w:author="Reinders, Stephanie [CSAFE]" w:date="2025-11-21T13:54:00Z" w16du:dateUtc="2025-11-21T19:54:00Z"/>
        </w:rPr>
      </w:pPr>
      <w:ins w:id="155" w:author="Reinders, Stephanie [CSAFE]" w:date="2025-11-21T13:51:00Z" w16du:dateUtc="2025-11-21T19:51:00Z">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1"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923FF51"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2"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ins>
    </w:p>
    <w:p w14:paraId="15D345C8" w14:textId="38A6E844" w:rsidR="00766B03" w:rsidRPr="00766B03" w:rsidRDefault="00766B03" w:rsidP="00766B03">
      <w:pPr>
        <w:pStyle w:val="Caption"/>
        <w:jc w:val="center"/>
        <w:rPr>
          <w:ins w:id="156" w:author="Reinders, Stephanie [CSAFE]" w:date="2025-11-21T13:51:00Z" w16du:dateUtc="2025-11-21T19:51:00Z"/>
          <w:lang w:val="en-US"/>
        </w:rPr>
      </w:pPr>
      <w:ins w:id="157" w:author="Reinders, Stephanie [CSAFE]" w:date="2025-11-21T13:54:00Z" w16du:dateUtc="2025-11-21T19:54:00Z">
        <w:r w:rsidRPr="00766B03">
          <w:rPr>
            <w:lang w:val="en-US"/>
            <w:rPrChange w:id="158" w:author="Reinders, Stephanie [CSAFE]" w:date="2025-11-21T13:54:00Z" w16du:dateUtc="2025-11-21T19:54:00Z">
              <w:rPr/>
            </w:rPrChange>
          </w:rPr>
          <w:t xml:space="preserve">Figure </w:t>
        </w:r>
        <w:r>
          <w:fldChar w:fldCharType="begin"/>
        </w:r>
        <w:r w:rsidRPr="00766B03">
          <w:rPr>
            <w:lang w:val="en-US"/>
            <w:rPrChange w:id="159" w:author="Reinders, Stephanie [CSAFE]" w:date="2025-11-21T13:54:00Z" w16du:dateUtc="2025-11-21T19:54:00Z">
              <w:rPr/>
            </w:rPrChange>
          </w:rPr>
          <w:instrText xml:space="preserve"> SEQ Figure \* ARABIC </w:instrText>
        </w:r>
      </w:ins>
      <w:r>
        <w:fldChar w:fldCharType="separate"/>
      </w:r>
      <w:ins w:id="160" w:author="Reinders, Stephanie [CSAFE]" w:date="2025-11-21T14:09:00Z" w16du:dateUtc="2025-11-21T20:09:00Z">
        <w:r w:rsidR="00DC0A92">
          <w:rPr>
            <w:noProof/>
            <w:lang w:val="en-US"/>
          </w:rPr>
          <w:t>2</w:t>
        </w:r>
      </w:ins>
      <w:ins w:id="161" w:author="Reinders, Stephanie [CSAFE]" w:date="2025-11-21T13:54:00Z" w16du:dateUtc="2025-11-21T19:54:00Z">
        <w:r>
          <w:fldChar w:fldCharType="end"/>
        </w:r>
        <w:r>
          <w:rPr>
            <w:lang w:val="en-US"/>
          </w:rPr>
          <w:t xml:space="preserve">. </w:t>
        </w:r>
        <w:r w:rsidRPr="00A42EF5">
          <w:rPr>
            <w:lang w:val="en-US"/>
          </w:rPr>
          <w:t xml:space="preserve">Click Code and then Download ZIP on the BulletAnalyzr GitHub page to download </w:t>
        </w:r>
        <w:r>
          <w:rPr>
            <w:lang w:val="en-US"/>
          </w:rPr>
          <w:t>x3ptools.</w:t>
        </w:r>
      </w:ins>
    </w:p>
    <w:p w14:paraId="28CE1F28" w14:textId="77777777" w:rsidR="0049720E" w:rsidRPr="0049720E" w:rsidRDefault="0049720E" w:rsidP="0049720E">
      <w:pPr>
        <w:rPr>
          <w:ins w:id="162" w:author="Reinders, Stephanie [CSAFE]" w:date="2025-11-21T13:42:00Z" w16du:dateUtc="2025-11-21T19:42:00Z"/>
          <w:lang w:val="en-US"/>
        </w:rPr>
        <w:pPrChange w:id="163" w:author="Reinders, Stephanie [CSAFE]" w:date="2025-11-21T13:50:00Z" w16du:dateUtc="2025-11-21T19:50:00Z">
          <w:pPr>
            <w:pStyle w:val="Caption"/>
            <w:jc w:val="center"/>
          </w:pPr>
        </w:pPrChange>
      </w:pPr>
    </w:p>
    <w:p w14:paraId="7D5ABA68" w14:textId="7718EEED" w:rsidR="00430B1B" w:rsidRDefault="00430B1B" w:rsidP="00430B1B">
      <w:pPr>
        <w:pStyle w:val="ListParagraph"/>
        <w:numPr>
          <w:ilvl w:val="0"/>
          <w:numId w:val="4"/>
        </w:numPr>
        <w:rPr>
          <w:ins w:id="164" w:author="Reinders, Stephanie [CSAFE]" w:date="2025-11-21T13:42:00Z" w16du:dateUtc="2025-11-21T19:42:00Z"/>
        </w:rPr>
      </w:pPr>
      <w:ins w:id="165" w:author="Reinders, Stephanie [CSAFE]" w:date="2025-11-21T13:42:00Z" w16du:dateUtc="2025-11-21T19:42:00Z">
        <w:r w:rsidRPr="00E40B43">
          <w:rPr>
            <w:b/>
            <w:bCs/>
          </w:rPr>
          <w:t xml:space="preserve">Download </w:t>
        </w:r>
        <w:r>
          <w:rPr>
            <w:b/>
            <w:bCs/>
          </w:rPr>
          <w:t>bulletxtrctr</w:t>
        </w:r>
        <w:r>
          <w:t xml:space="preserve"> from GitHub</w:t>
        </w:r>
      </w:ins>
    </w:p>
    <w:p w14:paraId="1CAE14A8" w14:textId="6276A55C" w:rsidR="00430B1B" w:rsidRPr="0027161E" w:rsidRDefault="00430B1B" w:rsidP="00430B1B">
      <w:pPr>
        <w:pStyle w:val="ListParagraph"/>
        <w:numPr>
          <w:ilvl w:val="1"/>
          <w:numId w:val="4"/>
        </w:numPr>
        <w:rPr>
          <w:ins w:id="166" w:author="Reinders, Stephanie [CSAFE]" w:date="2025-11-21T13:42:00Z" w16du:dateUtc="2025-11-21T19:42:00Z"/>
          <w:lang w:val="pl-PL"/>
        </w:rPr>
      </w:pPr>
      <w:ins w:id="167" w:author="Reinders, Stephanie [CSAFE]" w:date="2025-11-21T13:42:00Z" w16du:dateUtc="2025-11-21T19:42:00Z">
        <w:r w:rsidRPr="008A1BCC">
          <w:rPr>
            <w:lang w:val="pl-PL"/>
          </w:rPr>
          <w:t xml:space="preserve">Go to </w:t>
        </w:r>
        <w:r w:rsidRPr="00430B1B">
          <w:rPr>
            <w:lang w:val="pl-PL"/>
            <w:rPrChange w:id="168" w:author="Reinders, Stephanie [CSAFE]" w:date="2025-11-21T13:42:00Z" w16du:dateUtc="2025-11-21T19:42:00Z">
              <w:rPr>
                <w:rStyle w:val="Hyperlink"/>
                <w:lang w:val="pl-PL"/>
              </w:rPr>
            </w:rPrChange>
          </w:rPr>
          <w:t>https://github.com/heike/</w:t>
        </w:r>
        <w:r>
          <w:rPr>
            <w:lang w:val="pl-PL"/>
          </w:rPr>
          <w:t>bulletxtrctr</w:t>
        </w:r>
      </w:ins>
    </w:p>
    <w:p w14:paraId="29864D04" w14:textId="5D9DBA7D" w:rsidR="00430B1B" w:rsidRDefault="00430B1B" w:rsidP="00430B1B">
      <w:pPr>
        <w:pStyle w:val="ListParagraph"/>
        <w:numPr>
          <w:ilvl w:val="1"/>
          <w:numId w:val="4"/>
        </w:numPr>
        <w:rPr>
          <w:ins w:id="169" w:author="Reinders, Stephanie [CSAFE]" w:date="2025-11-21T13:42:00Z" w16du:dateUtc="2025-11-21T19:42:00Z"/>
          <w:lang w:val="en-US"/>
        </w:rPr>
      </w:pPr>
      <w:ins w:id="170" w:author="Reinders, Stephanie [CSAFE]" w:date="2025-11-21T13:42:00Z" w16du:dateUtc="2025-11-21T19:42:00Z">
        <w:r w:rsidRPr="008A1BCC">
          <w:rPr>
            <w:lang w:val="en-US"/>
          </w:rPr>
          <w:t>Click the green Code button and select Download Zip</w:t>
        </w:r>
      </w:ins>
      <w:ins w:id="171" w:author="Reinders, Stephanie [CSAFE]" w:date="2025-11-21T14:25:00Z" w16du:dateUtc="2025-11-21T20:25:00Z">
        <w:r w:rsidR="00A86057">
          <w:rPr>
            <w:lang w:val="en-US"/>
          </w:rPr>
          <w:t>.</w:t>
        </w:r>
      </w:ins>
      <w:ins w:id="172" w:author="Reinders, Stephanie [CSAFE]" w:date="2025-11-21T13:42:00Z" w16du:dateUtc="2025-11-21T19:42:00Z">
        <w:r w:rsidRPr="008A1BCC">
          <w:rPr>
            <w:lang w:val="en-US"/>
          </w:rPr>
          <w:t xml:space="preserve"> (</w:t>
        </w:r>
      </w:ins>
      <w:ins w:id="173" w:author="Reinders, Stephanie [CSAFE]" w:date="2025-11-21T13:45:00Z" w16du:dateUtc="2025-11-21T19:45:00Z">
        <w:r>
          <w:fldChar w:fldCharType="begin"/>
        </w:r>
        <w:r>
          <w:rPr>
            <w:lang w:val="en-US"/>
          </w:rPr>
          <w:instrText xml:space="preserve"> REF _Ref214625163 \h </w:instrText>
        </w:r>
        <w:r>
          <w:fldChar w:fldCharType="separate"/>
        </w:r>
        <w:r w:rsidRPr="00430B1B">
          <w:rPr>
            <w:lang w:val="en-US"/>
            <w:rPrChange w:id="174" w:author="Reinders, Stephanie [CSAFE]" w:date="2025-11-21T13:45:00Z" w16du:dateUtc="2025-11-21T19:45:00Z">
              <w:rPr/>
            </w:rPrChange>
          </w:rPr>
          <w:t xml:space="preserve">Figure </w:t>
        </w:r>
        <w:r w:rsidRPr="00430B1B">
          <w:rPr>
            <w:noProof/>
            <w:lang w:val="en-US"/>
            <w:rPrChange w:id="175" w:author="Reinders, Stephanie [CSAFE]" w:date="2025-11-21T13:45:00Z" w16du:dateUtc="2025-11-21T19:45:00Z">
              <w:rPr>
                <w:noProof/>
              </w:rPr>
            </w:rPrChange>
          </w:rPr>
          <w:t>2</w:t>
        </w:r>
        <w:r>
          <w:fldChar w:fldCharType="end"/>
        </w:r>
      </w:ins>
      <w:ins w:id="176" w:author="Reinders, Stephanie [CSAFE]" w:date="2025-11-21T13:42:00Z" w16du:dateUtc="2025-11-21T19:42:00Z">
        <w:r w:rsidRPr="008A1BCC">
          <w:rPr>
            <w:lang w:val="en-US"/>
          </w:rPr>
          <w:t>)</w:t>
        </w:r>
      </w:ins>
    </w:p>
    <w:p w14:paraId="0FEEB7A3" w14:textId="5E49C7AC" w:rsidR="00430B1B" w:rsidRDefault="00430B1B" w:rsidP="00430B1B">
      <w:pPr>
        <w:pStyle w:val="ListParagraph"/>
        <w:numPr>
          <w:ilvl w:val="1"/>
          <w:numId w:val="4"/>
        </w:numPr>
        <w:rPr>
          <w:ins w:id="177" w:author="Reinders, Stephanie [CSAFE]" w:date="2025-11-21T13:42:00Z" w16du:dateUtc="2025-11-21T19:42:00Z"/>
          <w:lang w:val="en-US"/>
        </w:rPr>
      </w:pPr>
      <w:ins w:id="178" w:author="Reinders, Stephanie [CSAFE]" w:date="2025-11-21T13:42:00Z" w16du:dateUtc="2025-11-21T19:42:00Z">
        <w:r w:rsidRPr="00430B1B">
          <w:rPr>
            <w:lang w:val="en-US"/>
          </w:rPr>
          <w:t>Double-click on the downloaded file to unzip it. You may save the unzipped folder anywhere on your computer. By default, the unzipped folder will be named "</w:t>
        </w:r>
      </w:ins>
      <w:ins w:id="179" w:author="Reinders, Stephanie [CSAFE]" w:date="2025-11-21T14:03:00Z" w16du:dateUtc="2025-11-21T20:03:00Z">
        <w:r w:rsidR="00DC0A92">
          <w:rPr>
            <w:lang w:val="en-US"/>
          </w:rPr>
          <w:t>bulletxtrctr-main</w:t>
        </w:r>
      </w:ins>
      <w:ins w:id="180" w:author="Reinders, Stephanie [CSAFE]" w:date="2025-11-21T13:42:00Z" w16du:dateUtc="2025-11-21T19:42:00Z">
        <w:r w:rsidRPr="00430B1B">
          <w:rPr>
            <w:lang w:val="en-US"/>
          </w:rPr>
          <w:t>". You may rename the folder.</w:t>
        </w:r>
      </w:ins>
    </w:p>
    <w:p w14:paraId="4DAE4A34" w14:textId="60F95620" w:rsidR="00430B1B" w:rsidRDefault="00430B1B" w:rsidP="00430B1B">
      <w:pPr>
        <w:keepNext/>
        <w:jc w:val="center"/>
        <w:rPr>
          <w:ins w:id="181" w:author="Reinders, Stephanie [CSAFE]" w:date="2025-11-21T13:44:00Z" w16du:dateUtc="2025-11-21T19:44:00Z"/>
        </w:rPr>
        <w:pPrChange w:id="182" w:author="Reinders, Stephanie [CSAFE]" w:date="2025-11-21T13:44:00Z" w16du:dateUtc="2025-11-21T19:44:00Z">
          <w:pPr>
            <w:jc w:val="center"/>
          </w:pPr>
        </w:pPrChange>
      </w:pPr>
      <w:ins w:id="183" w:author="Reinders, Stephanie [CSAFE]" w:date="2025-11-21T13:42:00Z" w16du:dateUtc="2025-11-21T19:42:00Z">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3"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1C239F"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4"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ins>
    </w:p>
    <w:p w14:paraId="7C186297" w14:textId="5C888528" w:rsidR="00430B1B" w:rsidRPr="00430B1B" w:rsidRDefault="00430B1B" w:rsidP="00430B1B">
      <w:pPr>
        <w:pStyle w:val="Caption"/>
        <w:jc w:val="center"/>
        <w:rPr>
          <w:ins w:id="184" w:author="Reinders, Stephanie [CSAFE]" w:date="2025-11-21T13:31:00Z" w16du:dateUtc="2025-11-21T19:31:00Z"/>
          <w:lang w:val="en-US"/>
          <w:rPrChange w:id="185" w:author="Reinders, Stephanie [CSAFE]" w:date="2025-11-21T13:42:00Z" w16du:dateUtc="2025-11-21T19:42:00Z">
            <w:rPr>
              <w:ins w:id="186" w:author="Reinders, Stephanie [CSAFE]" w:date="2025-11-21T13:31:00Z" w16du:dateUtc="2025-11-21T19:31:00Z"/>
              <w:b/>
              <w:bCs/>
            </w:rPr>
          </w:rPrChange>
        </w:rPr>
        <w:pPrChange w:id="187" w:author="Reinders, Stephanie [CSAFE]" w:date="2025-11-21T13:44:00Z" w16du:dateUtc="2025-11-21T19:44:00Z">
          <w:pPr>
            <w:pStyle w:val="ListParagraph"/>
            <w:numPr>
              <w:numId w:val="4"/>
            </w:numPr>
            <w:ind w:hanging="360"/>
          </w:pPr>
        </w:pPrChange>
      </w:pPr>
      <w:bookmarkStart w:id="188" w:name="_Ref214625163"/>
      <w:ins w:id="189" w:author="Reinders, Stephanie [CSAFE]" w:date="2025-11-21T13:44:00Z" w16du:dateUtc="2025-11-21T19:44:00Z">
        <w:r w:rsidRPr="00430B1B">
          <w:rPr>
            <w:lang w:val="en-US"/>
            <w:rPrChange w:id="190" w:author="Reinders, Stephanie [CSAFE]" w:date="2025-11-21T13:45:00Z" w16du:dateUtc="2025-11-21T19:45:00Z">
              <w:rPr/>
            </w:rPrChange>
          </w:rPr>
          <w:t xml:space="preserve">Figure </w:t>
        </w:r>
        <w:r>
          <w:fldChar w:fldCharType="begin"/>
        </w:r>
        <w:r w:rsidRPr="00430B1B">
          <w:rPr>
            <w:lang w:val="en-US"/>
            <w:rPrChange w:id="191" w:author="Reinders, Stephanie [CSAFE]" w:date="2025-11-21T13:45:00Z" w16du:dateUtc="2025-11-21T19:45:00Z">
              <w:rPr/>
            </w:rPrChange>
          </w:rPr>
          <w:instrText xml:space="preserve"> SEQ Figure \* ARABIC </w:instrText>
        </w:r>
      </w:ins>
      <w:r>
        <w:fldChar w:fldCharType="separate"/>
      </w:r>
      <w:ins w:id="192" w:author="Reinders, Stephanie [CSAFE]" w:date="2025-11-21T14:09:00Z" w16du:dateUtc="2025-11-21T20:09:00Z">
        <w:r w:rsidR="00DC0A92">
          <w:rPr>
            <w:noProof/>
            <w:lang w:val="en-US"/>
          </w:rPr>
          <w:t>3</w:t>
        </w:r>
      </w:ins>
      <w:ins w:id="193" w:author="Reinders, Stephanie [CSAFE]" w:date="2025-11-21T13:44:00Z" w16du:dateUtc="2025-11-21T19:44:00Z">
        <w:r>
          <w:fldChar w:fldCharType="end"/>
        </w:r>
        <w:bookmarkEnd w:id="188"/>
        <w:r>
          <w:rPr>
            <w:lang w:val="en-US"/>
          </w:rPr>
          <w:t xml:space="preserve">. </w:t>
        </w:r>
        <w:r w:rsidRPr="002C6CE8">
          <w:rPr>
            <w:lang w:val="en-US"/>
          </w:rPr>
          <w:t xml:space="preserve">Click Code and then Download ZIP on the BulletAnalyzr GitHub page to download </w:t>
        </w:r>
      </w:ins>
      <w:ins w:id="194" w:author="Reinders, Stephanie [CSAFE]" w:date="2025-11-21T13:45:00Z" w16du:dateUtc="2025-11-21T19:45:00Z">
        <w:r>
          <w:rPr>
            <w:lang w:val="en-US"/>
          </w:rPr>
          <w:t>bulletxtrctr.</w:t>
        </w:r>
      </w:ins>
    </w:p>
    <w:p w14:paraId="3D06EFE4" w14:textId="3EF79917" w:rsidR="008A1BCC" w:rsidRPr="008A1BCC" w:rsidRDefault="008A1BCC" w:rsidP="008A1BCC">
      <w:pPr>
        <w:pStyle w:val="ListParagraph"/>
        <w:rPr>
          <w:ins w:id="195" w:author="Reinders, Stephanie [CSAFE]" w:date="2025-11-21T13:31:00Z" w16du:dateUtc="2025-11-21T19:31:00Z"/>
          <w:lang w:val="en-US"/>
          <w:rPrChange w:id="196" w:author="Reinders, Stephanie [CSAFE]" w:date="2025-11-21T13:31:00Z" w16du:dateUtc="2025-11-21T19:31:00Z">
            <w:rPr>
              <w:ins w:id="197" w:author="Reinders, Stephanie [CSAFE]" w:date="2025-11-21T13:31:00Z" w16du:dateUtc="2025-11-21T19:31:00Z"/>
              <w:b/>
              <w:bCs/>
            </w:rPr>
          </w:rPrChange>
        </w:rPr>
        <w:pPrChange w:id="198" w:author="Reinders, Stephanie [CSAFE]" w:date="2025-11-21T13:31:00Z" w16du:dateUtc="2025-11-21T19:31:00Z">
          <w:pPr>
            <w:pStyle w:val="ListParagraph"/>
            <w:numPr>
              <w:numId w:val="4"/>
            </w:numPr>
            <w:ind w:hanging="360"/>
          </w:pPr>
        </w:pPrChange>
      </w:pP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r>
        <w:fldChar w:fldCharType="begin"/>
      </w:r>
      <w:r w:rsidRPr="00150249">
        <w:rPr>
          <w:lang w:val="pl-PL"/>
          <w:rPrChange w:id="199" w:author="Reinders, Stephanie [CSAFE]" w:date="2025-11-20T11:28:00Z" w16du:dateUtc="2025-11-20T17:28:00Z">
            <w:rPr/>
          </w:rPrChange>
        </w:rPr>
        <w:instrText>HYPERLINK "https://github.com/CSAFE-ISU/bulletAnalyzr"</w:instrText>
      </w:r>
      <w:r>
        <w:fldChar w:fldCharType="separate"/>
      </w:r>
      <w:r w:rsidRPr="000117A6">
        <w:rPr>
          <w:rStyle w:val="Hyperlink"/>
          <w:lang w:val="pl-PL"/>
        </w:rPr>
        <w:t>https://github.com/CSAFE-ISU/bulletAnalyzr</w:t>
      </w:r>
      <w:r>
        <w:fldChar w:fldCharType="end"/>
      </w:r>
    </w:p>
    <w:p w14:paraId="490EA1D8" w14:textId="3F0EAAB2" w:rsidR="000117A6" w:rsidRPr="003E075B" w:rsidRDefault="000117A6" w:rsidP="00E40B43">
      <w:pPr>
        <w:pStyle w:val="ListParagraph"/>
        <w:numPr>
          <w:ilvl w:val="1"/>
          <w:numId w:val="4"/>
        </w:numPr>
        <w:rPr>
          <w:lang w:val="en-US"/>
        </w:rPr>
      </w:pPr>
      <w:r w:rsidRPr="003E075B">
        <w:rPr>
          <w:lang w:val="en-US"/>
        </w:rPr>
        <w:t>Click the green Code button and select Download Zip</w:t>
      </w:r>
      <w:ins w:id="200" w:author="Reinders, Stephanie [CSAFE]" w:date="2025-11-21T14:25:00Z" w16du:dateUtc="2025-11-21T20:25:00Z">
        <w:r w:rsidR="00A86057">
          <w:rPr>
            <w:lang w:val="en-US"/>
          </w:rPr>
          <w:t>.</w:t>
        </w:r>
      </w:ins>
      <w:r w:rsidR="00F251B9" w:rsidRPr="003E075B">
        <w:rPr>
          <w:lang w:val="en-US"/>
        </w:rPr>
        <w:t xml:space="preserve"> </w:t>
      </w:r>
      <w:commentRangeStart w:id="201"/>
      <w:r w:rsidR="00F251B9" w:rsidRPr="003E075B">
        <w:rPr>
          <w:lang w:val="en-US"/>
        </w:rPr>
        <w:t>(</w:t>
      </w:r>
      <w:ins w:id="202" w:author="Reinders, Stephanie [CSAFE]" w:date="2025-11-21T13:47:00Z" w16du:dateUtc="2025-11-21T19:47:00Z">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2A4F02" w:rsidRPr="003E075B">
          <w:rPr>
            <w:lang w:val="en-US"/>
          </w:rPr>
          <w:t xml:space="preserve">Figure </w:t>
        </w:r>
        <w:r w:rsidR="002A4F02">
          <w:rPr>
            <w:noProof/>
            <w:lang w:val="en-US"/>
          </w:rPr>
          <w:t>3</w:t>
        </w:r>
        <w:r w:rsidR="002A4F02" w:rsidDel="008A1BCC">
          <w:rPr>
            <w:noProof/>
            <w:lang w:val="en-US"/>
          </w:rPr>
          <w:t>1</w:t>
        </w:r>
        <w:r w:rsidR="002A4F02">
          <w:rPr>
            <w:lang w:val="en-US"/>
          </w:rPr>
          <w:fldChar w:fldCharType="end"/>
        </w:r>
      </w:ins>
      <w:del w:id="203" w:author="Reinders, Stephanie [CSAFE]" w:date="2025-11-21T13:47:00Z" w16du:dateUtc="2025-11-21T19:47:00Z">
        <w:r w:rsidR="00F251B9" w:rsidDel="002A4F02">
          <w:fldChar w:fldCharType="begin"/>
        </w:r>
        <w:r w:rsidR="00F251B9" w:rsidRPr="003E075B" w:rsidDel="002A4F02">
          <w:rPr>
            <w:lang w:val="en-US"/>
          </w:rPr>
          <w:delInstrText xml:space="preserve"> REF _Ref210809363 \h </w:delInstrText>
        </w:r>
        <w:r w:rsidR="00F251B9" w:rsidDel="002A4F02">
          <w:fldChar w:fldCharType="separate"/>
        </w:r>
        <w:r w:rsidR="002A4F02" w:rsidRPr="003E075B" w:rsidDel="002A4F02">
          <w:rPr>
            <w:lang w:val="en-US"/>
          </w:rPr>
          <w:delText xml:space="preserve">Figure </w:delText>
        </w:r>
        <w:r w:rsidR="002A4F02" w:rsidDel="002A4F02">
          <w:rPr>
            <w:noProof/>
            <w:lang w:val="en-US"/>
          </w:rPr>
          <w:delText>31</w:delText>
        </w:r>
        <w:r w:rsidR="00F251B9" w:rsidDel="002A4F02">
          <w:fldChar w:fldCharType="end"/>
        </w:r>
      </w:del>
      <w:r w:rsidR="00F251B9" w:rsidRPr="003E075B">
        <w:rPr>
          <w:lang w:val="en-US"/>
        </w:rPr>
        <w:t>)</w:t>
      </w:r>
      <w:commentRangeEnd w:id="201"/>
      <w:r w:rsidR="0049720E">
        <w:rPr>
          <w:rStyle w:val="CommentReference"/>
        </w:rPr>
        <w:commentReference w:id="201"/>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7DB3FB22" w:rsidR="00F251B9" w:rsidRDefault="00F251B9" w:rsidP="008A1BCC">
      <w:pPr>
        <w:pStyle w:val="Caption"/>
        <w:jc w:val="center"/>
        <w:rPr>
          <w:ins w:id="204" w:author="Reinders, Stephanie [CSAFE]" w:date="2025-11-20T11:41:00Z" w16du:dateUtc="2025-11-20T17:41:00Z"/>
          <w:lang w:val="en-US"/>
        </w:rPr>
        <w:pPrChange w:id="205" w:author="Reinders, Stephanie [CSAFE]" w:date="2025-11-21T13:40:00Z" w16du:dateUtc="2025-11-21T19:40:00Z">
          <w:pPr>
            <w:pStyle w:val="Caption"/>
          </w:pPr>
        </w:pPrChange>
      </w:pPr>
      <w:bookmarkStart w:id="206" w:name="_Ref210809363"/>
      <w:r w:rsidRPr="003E075B">
        <w:rPr>
          <w:lang w:val="en-US"/>
        </w:rPr>
        <w:t xml:space="preserve">Figure </w:t>
      </w:r>
      <w:r>
        <w:fldChar w:fldCharType="begin"/>
      </w:r>
      <w:r w:rsidRPr="003E075B">
        <w:rPr>
          <w:lang w:val="en-US"/>
        </w:rPr>
        <w:instrText xml:space="preserve"> SEQ Figure \* ARABIC </w:instrText>
      </w:r>
      <w:r>
        <w:fldChar w:fldCharType="separate"/>
      </w:r>
      <w:ins w:id="207" w:author="Reinders, Stephanie [CSAFE]" w:date="2025-11-21T14:09:00Z" w16du:dateUtc="2025-11-21T20:09:00Z">
        <w:r w:rsidR="00DC0A92">
          <w:rPr>
            <w:noProof/>
            <w:lang w:val="en-US"/>
          </w:rPr>
          <w:t>4</w:t>
        </w:r>
      </w:ins>
      <w:del w:id="208" w:author="Reinders, Stephanie [CSAFE]" w:date="2025-11-21T13:40:00Z" w16du:dateUtc="2025-11-21T19:40:00Z">
        <w:r w:rsidR="003E075B" w:rsidDel="008A1BCC">
          <w:rPr>
            <w:noProof/>
            <w:lang w:val="en-US"/>
          </w:rPr>
          <w:delText>1</w:delText>
        </w:r>
      </w:del>
      <w:r>
        <w:fldChar w:fldCharType="end"/>
      </w:r>
      <w:bookmarkEnd w:id="206"/>
      <w:r w:rsidRPr="003E075B">
        <w:rPr>
          <w:lang w:val="en-US"/>
        </w:rPr>
        <w:t>. Click Code and then Download ZIP on the BulletAnalyzr GitHub page to download BulletAnalyzr.</w:t>
      </w:r>
    </w:p>
    <w:p w14:paraId="23897E9E" w14:textId="77777777" w:rsidR="004E7DB9" w:rsidRPr="004E7DB9" w:rsidRDefault="004E7DB9" w:rsidP="004E7DB9">
      <w:pPr>
        <w:rPr>
          <w:lang w:val="en-US"/>
        </w:rPr>
        <w:pPrChange w:id="209" w:author="Reinders, Stephanie [CSAFE]" w:date="2025-11-20T11:41:00Z" w16du:dateUtc="2025-11-20T17:41:00Z">
          <w:pPr>
            <w:pStyle w:val="Caption"/>
          </w:pPr>
        </w:pPrChange>
      </w:pPr>
    </w:p>
    <w:p w14:paraId="187EE53A" w14:textId="0D3582F6" w:rsidR="00E40B43" w:rsidRPr="00040F6E" w:rsidRDefault="00E40B43" w:rsidP="00150249">
      <w:pPr>
        <w:pStyle w:val="Heading2"/>
        <w:rPr>
          <w:rStyle w:val="SubtleEmphasis"/>
          <w:rFonts w:ascii="Montserrat" w:hAnsi="Montserrat"/>
          <w:i w:val="0"/>
          <w:iCs w:val="0"/>
          <w:lang w:val="en-US"/>
          <w:rPrChange w:id="210" w:author="Reinders, Stephanie [CSAFE]" w:date="2025-11-20T11:31:00Z" w16du:dateUtc="2025-11-20T17:31:00Z">
            <w:rPr>
              <w:rStyle w:val="SubtleEmphasis"/>
              <w:bCs w:val="0"/>
              <w:i w:val="0"/>
              <w:iCs w:val="0"/>
              <w:color w:val="1F497D" w:themeColor="text2"/>
              <w:sz w:val="18"/>
              <w:szCs w:val="18"/>
              <w:lang w:val="en-US"/>
            </w:rPr>
          </w:rPrChange>
        </w:rPr>
      </w:pPr>
      <w:bookmarkStart w:id="211" w:name="_Toc214625199"/>
      <w:r w:rsidRPr="00040F6E">
        <w:rPr>
          <w:rStyle w:val="SubtleEmphasis"/>
          <w:rFonts w:ascii="Montserrat" w:hAnsi="Montserrat"/>
          <w:i w:val="0"/>
          <w:iCs w:val="0"/>
          <w:lang w:val="en-US"/>
          <w:rPrChange w:id="212" w:author="Reinders, Stephanie [CSAFE]" w:date="2025-11-20T11:31:00Z" w16du:dateUtc="2025-11-20T17:31:00Z">
            <w:rPr>
              <w:rStyle w:val="SubtleEmphasis"/>
              <w:lang w:val="en-US"/>
            </w:rPr>
          </w:rPrChange>
        </w:rPr>
        <w:t>Install R Packages in RStudio</w:t>
      </w:r>
      <w:bookmarkEnd w:id="2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037B0861"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del w:id="213" w:author="Reinders, Stephanie [CSAFE]" w:date="2025-11-21T13:58:00Z" w16du:dateUtc="2025-11-21T19:58:00Z">
        <w:r w:rsidRPr="00E40B43" w:rsidDel="00766B03">
          <w:rPr>
            <w:lang w:val="en-US"/>
          </w:rPr>
          <w:delText xml:space="preserve"> and</w:delText>
        </w:r>
        <w:r w:rsidDel="00766B03">
          <w:rPr>
            <w:lang w:val="en-US"/>
          </w:rPr>
          <w:delText xml:space="preserve"> </w:delText>
        </w:r>
        <w:r w:rsidRPr="00E40B43" w:rsidDel="00766B03">
          <w:rPr>
            <w:lang w:val="en-US"/>
          </w:rPr>
          <w:delText>GitHub</w:delText>
        </w:r>
      </w:del>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2440C883"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ins w:id="214" w:author="Reinders, Stephanie [CSAFE]" w:date="2025-11-21T13:49:00Z" w16du:dateUtc="2025-11-21T19:49:00Z">
        <w:r w:rsidR="0049720E" w:rsidRPr="00E9185C">
          <w:rPr>
            <w:lang w:val="en-US"/>
          </w:rPr>
          <w:t>Figur</w:t>
        </w:r>
        <w:r w:rsidR="0049720E" w:rsidRPr="00E9185C">
          <w:rPr>
            <w:lang w:val="en-US"/>
          </w:rPr>
          <w:t>e</w:t>
        </w:r>
        <w:r w:rsidR="0049720E" w:rsidRPr="00E9185C">
          <w:rPr>
            <w:lang w:val="en-US"/>
          </w:rPr>
          <w:t xml:space="preserve"> </w:t>
        </w:r>
        <w:r w:rsidR="0049720E">
          <w:rPr>
            <w:noProof/>
            <w:lang w:val="en-US"/>
          </w:rPr>
          <w:t>4</w:t>
        </w:r>
        <w:r w:rsidR="0049720E" w:rsidDel="008A1BCC">
          <w:rPr>
            <w:noProof/>
            <w:lang w:val="en-US"/>
          </w:rPr>
          <w:t>2</w:t>
        </w:r>
      </w:ins>
      <w:del w:id="215" w:author="Reinders, Stephanie [CSAFE]" w:date="2025-11-21T13:49:00Z" w16du:dateUtc="2025-11-21T19:49:00Z">
        <w:r w:rsidR="003E075B" w:rsidRPr="00E9185C" w:rsidDel="0049720E">
          <w:rPr>
            <w:lang w:val="en-US"/>
          </w:rPr>
          <w:delText xml:space="preserve">Figure </w:delText>
        </w:r>
        <w:r w:rsidR="003E075B" w:rsidDel="0049720E">
          <w:rPr>
            <w:noProof/>
            <w:lang w:val="en-US"/>
          </w:rPr>
          <w:delText>2</w:delText>
        </w:r>
      </w:del>
      <w:r>
        <w:rPr>
          <w:lang w:val="en-US"/>
        </w:rPr>
        <w:fldChar w:fldCharType="end"/>
      </w:r>
      <w:r>
        <w:rPr>
          <w:lang w:val="en-US"/>
        </w:rPr>
        <w:t>)</w:t>
      </w:r>
    </w:p>
    <w:p w14:paraId="7E7F356B" w14:textId="38608447" w:rsidR="000A0738" w:rsidRDefault="00E9185C" w:rsidP="000A0738">
      <w:pPr>
        <w:pStyle w:val="ListParagraph"/>
        <w:numPr>
          <w:ilvl w:val="0"/>
          <w:numId w:val="5"/>
        </w:numPr>
        <w:rPr>
          <w:lang w:val="en-US"/>
        </w:rPr>
      </w:pPr>
      <w:r>
        <w:rPr>
          <w:lang w:val="en-US"/>
        </w:rPr>
        <w:lastRenderedPageBreak/>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ins w:id="216" w:author="Reinders, Stephanie [CSAFE]" w:date="2025-11-21T13:50:00Z" w16du:dateUtc="2025-11-21T19:50:00Z">
        <w:r w:rsidR="0049720E" w:rsidRPr="00E9185C">
          <w:rPr>
            <w:lang w:val="en-US"/>
          </w:rPr>
          <w:t xml:space="preserve">Figure </w:t>
        </w:r>
        <w:r w:rsidR="0049720E">
          <w:rPr>
            <w:noProof/>
            <w:lang w:val="en-US"/>
          </w:rPr>
          <w:t>4</w:t>
        </w:r>
        <w:r w:rsidR="0049720E" w:rsidDel="008A1BCC">
          <w:rPr>
            <w:noProof/>
            <w:lang w:val="en-US"/>
          </w:rPr>
          <w:t>2</w:t>
        </w:r>
      </w:ins>
      <w:del w:id="217" w:author="Reinders, Stephanie [CSAFE]" w:date="2025-11-21T13:50:00Z" w16du:dateUtc="2025-11-21T19:50:00Z">
        <w:r w:rsidR="003E075B" w:rsidRPr="00E9185C" w:rsidDel="0049720E">
          <w:rPr>
            <w:lang w:val="en-US"/>
          </w:rPr>
          <w:delText>Figu</w:delText>
        </w:r>
        <w:r w:rsidR="003E075B" w:rsidRPr="00E9185C" w:rsidDel="0049720E">
          <w:rPr>
            <w:lang w:val="en-US"/>
          </w:rPr>
          <w:delText>r</w:delText>
        </w:r>
        <w:r w:rsidR="003E075B" w:rsidRPr="00E9185C" w:rsidDel="0049720E">
          <w:rPr>
            <w:lang w:val="en-US"/>
          </w:rPr>
          <w:delText xml:space="preserve">e </w:delText>
        </w:r>
        <w:r w:rsidR="003E075B" w:rsidDel="0049720E">
          <w:rPr>
            <w:noProof/>
            <w:lang w:val="en-US"/>
          </w:rPr>
          <w:delText>2</w:delText>
        </w:r>
      </w:del>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18" w:author="Reinders, Stephanie [CSAFE]" w:date="2025-11-21T14:22:00Z" w16du:dateUtc="2025-11-21T20:22:00Z">
            <w:rPr>
              <w:rFonts w:ascii="Consolas" w:hAnsi="Consolas" w:cs="Consolas"/>
              <w:sz w:val="17"/>
              <w:szCs w:val="17"/>
            </w:rPr>
          </w:rPrChange>
        </w:rPr>
      </w:pPr>
      <w:r w:rsidRPr="002F0FF7">
        <w:rPr>
          <w:rFonts w:ascii="Consolas" w:hAnsi="Consolas" w:cs="Consolas"/>
          <w:color w:val="880000"/>
          <w:sz w:val="20"/>
          <w:szCs w:val="20"/>
          <w:rPrChange w:id="219" w:author="Reinders, Stephanie [CSAFE]" w:date="2025-11-21T14:22:00Z" w16du:dateUtc="2025-11-21T20:22:00Z">
            <w:rPr>
              <w:rFonts w:ascii="Consolas" w:hAnsi="Consolas" w:cs="Consolas"/>
              <w:color w:val="880000"/>
              <w:sz w:val="17"/>
              <w:szCs w:val="17"/>
            </w:rPr>
          </w:rPrChange>
        </w:rPr>
        <w:t># Install packages from CRAN</w:t>
      </w:r>
    </w:p>
    <w:p w14:paraId="0CFDC425" w14:textId="469566AD"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20"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21" w:author="Reinders, Stephanie [CSAFE]" w:date="2025-11-21T14:22:00Z" w16du:dateUtc="2025-11-21T20:22:00Z">
            <w:rPr>
              <w:rFonts w:ascii="Consolas" w:hAnsi="Consolas" w:cs="Consolas"/>
              <w:color w:val="000000"/>
              <w:sz w:val="17"/>
              <w:szCs w:val="17"/>
            </w:rPr>
          </w:rPrChange>
        </w:rPr>
        <w:t xml:space="preserve">cran_packages </w:t>
      </w:r>
      <w:r w:rsidRPr="002F0FF7">
        <w:rPr>
          <w:rFonts w:ascii="Consolas" w:hAnsi="Consolas" w:cs="Consolas"/>
          <w:color w:val="666600"/>
          <w:sz w:val="20"/>
          <w:szCs w:val="20"/>
          <w:rPrChange w:id="222" w:author="Reinders, Stephanie [CSAFE]" w:date="2025-11-21T14:22:00Z" w16du:dateUtc="2025-11-21T20:22:00Z">
            <w:rPr>
              <w:rFonts w:ascii="Consolas" w:hAnsi="Consolas" w:cs="Consolas"/>
              <w:color w:val="666600"/>
              <w:sz w:val="17"/>
              <w:szCs w:val="17"/>
            </w:rPr>
          </w:rPrChange>
        </w:rPr>
        <w:t>&lt;-</w:t>
      </w:r>
      <w:r w:rsidRPr="002F0FF7">
        <w:rPr>
          <w:rFonts w:ascii="Consolas" w:hAnsi="Consolas" w:cs="Consolas"/>
          <w:color w:val="000000"/>
          <w:sz w:val="20"/>
          <w:szCs w:val="20"/>
          <w:rPrChange w:id="223" w:author="Reinders, Stephanie [CSAFE]" w:date="2025-11-21T14:22:00Z" w16du:dateUtc="2025-11-21T20:22:00Z">
            <w:rPr>
              <w:rFonts w:ascii="Consolas" w:hAnsi="Consolas" w:cs="Consolas"/>
              <w:color w:val="000000"/>
              <w:sz w:val="17"/>
              <w:szCs w:val="17"/>
            </w:rPr>
          </w:rPrChange>
        </w:rPr>
        <w:t xml:space="preserve"> c</w:t>
      </w:r>
      <w:r w:rsidRPr="002F0FF7">
        <w:rPr>
          <w:rFonts w:ascii="Consolas" w:hAnsi="Consolas" w:cs="Consolas"/>
          <w:color w:val="666600"/>
          <w:sz w:val="20"/>
          <w:szCs w:val="20"/>
          <w:rPrChange w:id="224"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8800"/>
          <w:sz w:val="20"/>
          <w:szCs w:val="20"/>
          <w:rPrChange w:id="225" w:author="Reinders, Stephanie [CSAFE]" w:date="2025-11-21T14:22:00Z" w16du:dateUtc="2025-11-21T20:22:00Z">
            <w:rPr>
              <w:rFonts w:ascii="Consolas" w:hAnsi="Consolas" w:cs="Consolas"/>
              <w:color w:val="008800"/>
              <w:sz w:val="17"/>
              <w:szCs w:val="17"/>
            </w:rPr>
          </w:rPrChange>
        </w:rPr>
        <w:t>"bsicons"</w:t>
      </w:r>
      <w:r w:rsidRPr="002F0FF7">
        <w:rPr>
          <w:rFonts w:ascii="Consolas" w:hAnsi="Consolas" w:cs="Consolas"/>
          <w:color w:val="666600"/>
          <w:sz w:val="20"/>
          <w:szCs w:val="20"/>
          <w:rPrChange w:id="226"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27"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28" w:author="Reinders, Stephanie [CSAFE]" w:date="2025-11-21T14:22:00Z" w16du:dateUtc="2025-11-21T20:22:00Z">
            <w:rPr>
              <w:rFonts w:ascii="Consolas" w:hAnsi="Consolas" w:cs="Consolas"/>
              <w:color w:val="008800"/>
              <w:sz w:val="17"/>
              <w:szCs w:val="17"/>
            </w:rPr>
          </w:rPrChange>
        </w:rPr>
        <w:t>"bslib"</w:t>
      </w:r>
      <w:r w:rsidRPr="002F0FF7">
        <w:rPr>
          <w:rFonts w:ascii="Consolas" w:hAnsi="Consolas" w:cs="Consolas"/>
          <w:color w:val="666600"/>
          <w:sz w:val="20"/>
          <w:szCs w:val="20"/>
          <w:rPrChange w:id="229"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0"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1" w:author="Reinders, Stephanie [CSAFE]" w:date="2025-11-21T14:22:00Z" w16du:dateUtc="2025-11-21T20:22:00Z">
            <w:rPr>
              <w:rFonts w:ascii="Consolas" w:hAnsi="Consolas" w:cs="Consolas"/>
              <w:color w:val="008800"/>
              <w:sz w:val="17"/>
              <w:szCs w:val="17"/>
            </w:rPr>
          </w:rPrChange>
        </w:rPr>
        <w:t>"curl"</w:t>
      </w:r>
      <w:r w:rsidRPr="002F0FF7">
        <w:rPr>
          <w:rFonts w:ascii="Consolas" w:hAnsi="Consolas" w:cs="Consolas"/>
          <w:color w:val="666600"/>
          <w:sz w:val="20"/>
          <w:szCs w:val="20"/>
          <w:rPrChange w:id="232"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3"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4" w:author="Reinders, Stephanie [CSAFE]" w:date="2025-11-21T14:22:00Z" w16du:dateUtc="2025-11-21T20:22:00Z">
            <w:rPr>
              <w:rFonts w:ascii="Consolas" w:hAnsi="Consolas" w:cs="Consolas"/>
              <w:color w:val="008800"/>
              <w:sz w:val="17"/>
              <w:szCs w:val="17"/>
            </w:rPr>
          </w:rPrChange>
        </w:rPr>
        <w:t>"devtools"</w:t>
      </w:r>
      <w:r w:rsidRPr="002F0FF7">
        <w:rPr>
          <w:rFonts w:ascii="Consolas" w:hAnsi="Consolas" w:cs="Consolas"/>
          <w:color w:val="666600"/>
          <w:sz w:val="20"/>
          <w:szCs w:val="20"/>
          <w:rPrChange w:id="23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37" w:author="Reinders, Stephanie [CSAFE]" w:date="2025-11-21T14:22:00Z" w16du:dateUtc="2025-11-21T20:22:00Z">
            <w:rPr>
              <w:rFonts w:ascii="Consolas" w:hAnsi="Consolas" w:cs="Consolas"/>
              <w:color w:val="008800"/>
              <w:sz w:val="17"/>
              <w:szCs w:val="17"/>
            </w:rPr>
          </w:rPrChange>
        </w:rPr>
        <w:t>"dplyr"</w:t>
      </w:r>
      <w:r w:rsidRPr="002F0FF7">
        <w:rPr>
          <w:rFonts w:ascii="Consolas" w:hAnsi="Consolas" w:cs="Consolas"/>
          <w:color w:val="666600"/>
          <w:sz w:val="20"/>
          <w:szCs w:val="20"/>
          <w:rPrChange w:id="23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39"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0" w:author="Reinders, Stephanie [CSAFE]" w:date="2025-11-21T14:22:00Z" w16du:dateUtc="2025-11-21T20:22:00Z">
            <w:rPr>
              <w:rFonts w:ascii="Consolas" w:hAnsi="Consolas" w:cs="Consolas"/>
              <w:color w:val="008800"/>
              <w:sz w:val="17"/>
              <w:szCs w:val="17"/>
            </w:rPr>
          </w:rPrChange>
        </w:rPr>
        <w:t>"DT"</w:t>
      </w:r>
      <w:r w:rsidRPr="002F0FF7">
        <w:rPr>
          <w:rFonts w:ascii="Consolas" w:hAnsi="Consolas" w:cs="Consolas"/>
          <w:color w:val="666600"/>
          <w:sz w:val="20"/>
          <w:szCs w:val="20"/>
          <w:rPrChange w:id="241"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2"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3" w:author="Reinders, Stephanie [CSAFE]" w:date="2025-11-21T14:22:00Z" w16du:dateUtc="2025-11-21T20:22:00Z">
            <w:rPr>
              <w:rFonts w:ascii="Consolas" w:hAnsi="Consolas" w:cs="Consolas"/>
              <w:color w:val="008800"/>
              <w:sz w:val="17"/>
              <w:szCs w:val="17"/>
            </w:rPr>
          </w:rPrChange>
        </w:rPr>
        <w:t>"ggplot2"</w:t>
      </w:r>
      <w:r w:rsidRPr="002F0FF7">
        <w:rPr>
          <w:rFonts w:ascii="Consolas" w:hAnsi="Consolas" w:cs="Consolas"/>
          <w:color w:val="666600"/>
          <w:sz w:val="20"/>
          <w:szCs w:val="20"/>
          <w:rPrChange w:id="244"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5"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46" w:author="Reinders, Stephanie [CSAFE]" w:date="2025-11-21T14:22:00Z" w16du:dateUtc="2025-11-21T20:22:00Z">
            <w:rPr>
              <w:rFonts w:ascii="Consolas" w:hAnsi="Consolas" w:cs="Consolas"/>
              <w:color w:val="008800"/>
              <w:sz w:val="17"/>
              <w:szCs w:val="17"/>
            </w:rPr>
          </w:rPrChange>
        </w:rPr>
        <w:t>"pagedown"</w:t>
      </w:r>
      <w:r w:rsidRPr="002F0FF7">
        <w:rPr>
          <w:rFonts w:ascii="Consolas" w:hAnsi="Consolas" w:cs="Consolas"/>
          <w:color w:val="666600"/>
          <w:sz w:val="20"/>
          <w:szCs w:val="20"/>
          <w:rPrChange w:id="247"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48" w:author="Reinders, Stephanie [CSAFE]" w:date="2025-11-21T14:22:00Z" w16du:dateUtc="2025-11-21T20:22:00Z">
            <w:rPr>
              <w:rFonts w:ascii="Consolas" w:hAnsi="Consolas" w:cs="Consolas"/>
              <w:color w:val="000000"/>
              <w:sz w:val="17"/>
              <w:szCs w:val="17"/>
            </w:rPr>
          </w:rPrChange>
        </w:rPr>
        <w:t xml:space="preserve"> </w:t>
      </w:r>
    </w:p>
    <w:p w14:paraId="7E5A81C0" w14:textId="063716FF"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49"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50"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1" w:author="Reinders, Stephanie [CSAFE]" w:date="2025-11-21T14:22:00Z" w16du:dateUtc="2025-11-21T20:22:00Z">
            <w:rPr>
              <w:rFonts w:ascii="Consolas" w:hAnsi="Consolas" w:cs="Consolas"/>
              <w:color w:val="008800"/>
              <w:sz w:val="17"/>
              <w:szCs w:val="17"/>
            </w:rPr>
          </w:rPrChange>
        </w:rPr>
        <w:t>"randomForest"</w:t>
      </w:r>
      <w:r w:rsidRPr="002F0FF7">
        <w:rPr>
          <w:rFonts w:ascii="Consolas" w:hAnsi="Consolas" w:cs="Consolas"/>
          <w:color w:val="666600"/>
          <w:sz w:val="20"/>
          <w:szCs w:val="20"/>
          <w:rPrChange w:id="252"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3"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4" w:author="Reinders, Stephanie [CSAFE]" w:date="2025-11-21T14:22:00Z" w16du:dateUtc="2025-11-21T20:22:00Z">
            <w:rPr>
              <w:rFonts w:ascii="Consolas" w:hAnsi="Consolas" w:cs="Consolas"/>
              <w:color w:val="008800"/>
              <w:sz w:val="17"/>
              <w:szCs w:val="17"/>
            </w:rPr>
          </w:rPrChange>
        </w:rPr>
        <w:t>"rgl"</w:t>
      </w:r>
      <w:r w:rsidRPr="002F0FF7">
        <w:rPr>
          <w:rFonts w:ascii="Consolas" w:hAnsi="Consolas" w:cs="Consolas"/>
          <w:color w:val="666600"/>
          <w:sz w:val="20"/>
          <w:szCs w:val="20"/>
          <w:rPrChange w:id="25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57" w:author="Reinders, Stephanie [CSAFE]" w:date="2025-11-21T14:22:00Z" w16du:dateUtc="2025-11-21T20:22:00Z">
            <w:rPr>
              <w:rFonts w:ascii="Consolas" w:hAnsi="Consolas" w:cs="Consolas"/>
              <w:color w:val="008800"/>
              <w:sz w:val="17"/>
              <w:szCs w:val="17"/>
            </w:rPr>
          </w:rPrChange>
        </w:rPr>
        <w:t>"sessioninfo"</w:t>
      </w:r>
      <w:r w:rsidRPr="002F0FF7">
        <w:rPr>
          <w:rFonts w:ascii="Consolas" w:hAnsi="Consolas" w:cs="Consolas"/>
          <w:color w:val="666600"/>
          <w:sz w:val="20"/>
          <w:szCs w:val="20"/>
          <w:rPrChange w:id="25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59"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60" w:author="Reinders, Stephanie [CSAFE]" w:date="2025-11-21T14:22:00Z" w16du:dateUtc="2025-11-21T20:22:00Z">
            <w:rPr>
              <w:rFonts w:ascii="Consolas" w:hAnsi="Consolas" w:cs="Consolas"/>
              <w:color w:val="008800"/>
              <w:sz w:val="17"/>
              <w:szCs w:val="17"/>
            </w:rPr>
          </w:rPrChange>
        </w:rPr>
        <w:t>"shiny"</w:t>
      </w:r>
      <w:r w:rsidRPr="002F0FF7">
        <w:rPr>
          <w:rFonts w:ascii="Consolas" w:hAnsi="Consolas" w:cs="Consolas"/>
          <w:color w:val="666600"/>
          <w:sz w:val="20"/>
          <w:szCs w:val="20"/>
          <w:rPrChange w:id="261" w:author="Reinders, Stephanie [CSAFE]" w:date="2025-11-21T14:22:00Z" w16du:dateUtc="2025-11-21T20:22:00Z">
            <w:rPr>
              <w:rFonts w:ascii="Consolas" w:hAnsi="Consolas" w:cs="Consolas"/>
              <w:color w:val="666600"/>
              <w:sz w:val="17"/>
              <w:szCs w:val="17"/>
            </w:rPr>
          </w:rPrChange>
        </w:rPr>
        <w:t>,</w:t>
      </w:r>
      <w:ins w:id="262" w:author="Reinders, Stephanie [CSAFE]" w:date="2025-11-21T13:50:00Z" w16du:dateUtc="2025-11-21T19:50:00Z">
        <w:r w:rsidR="0049720E" w:rsidRPr="002F0FF7">
          <w:rPr>
            <w:rFonts w:ascii="Consolas" w:hAnsi="Consolas" w:cs="Consolas"/>
            <w:color w:val="666600"/>
            <w:sz w:val="20"/>
            <w:szCs w:val="20"/>
            <w:rPrChange w:id="263" w:author="Reinders, Stephanie [CSAFE]" w:date="2025-11-21T14:22:00Z" w16du:dateUtc="2025-11-21T20:22:00Z">
              <w:rPr>
                <w:rFonts w:ascii="Consolas" w:hAnsi="Consolas" w:cs="Consolas"/>
                <w:color w:val="666600"/>
                <w:sz w:val="17"/>
                <w:szCs w:val="17"/>
              </w:rPr>
            </w:rPrChange>
          </w:rPr>
          <w:t xml:space="preserve"> </w:t>
        </w:r>
      </w:ins>
      <w:r w:rsidRPr="002F0FF7">
        <w:rPr>
          <w:rFonts w:ascii="Consolas" w:hAnsi="Consolas" w:cs="Consolas"/>
          <w:color w:val="008800"/>
          <w:sz w:val="20"/>
          <w:szCs w:val="20"/>
          <w:rPrChange w:id="264" w:author="Reinders, Stephanie [CSAFE]" w:date="2025-11-21T14:22:00Z" w16du:dateUtc="2025-11-21T20:22:00Z">
            <w:rPr>
              <w:rFonts w:ascii="Consolas" w:hAnsi="Consolas" w:cs="Consolas"/>
              <w:color w:val="008800"/>
              <w:sz w:val="17"/>
              <w:szCs w:val="17"/>
            </w:rPr>
          </w:rPrChange>
        </w:rPr>
        <w:t>"shinyBS"</w:t>
      </w:r>
      <w:r w:rsidRPr="002F0FF7">
        <w:rPr>
          <w:rFonts w:ascii="Consolas" w:hAnsi="Consolas" w:cs="Consolas"/>
          <w:color w:val="666600"/>
          <w:sz w:val="20"/>
          <w:szCs w:val="20"/>
          <w:rPrChange w:id="265"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66" w:author="Reinders, Stephanie [CSAFE]" w:date="2025-11-21T14:22:00Z" w16du:dateUtc="2025-11-21T20:22:00Z">
            <w:rPr>
              <w:rFonts w:ascii="Consolas" w:hAnsi="Consolas" w:cs="Consolas"/>
              <w:color w:val="000000"/>
              <w:sz w:val="17"/>
              <w:szCs w:val="17"/>
            </w:rPr>
          </w:rPrChange>
        </w:rPr>
        <w:t xml:space="preserve"> </w:t>
      </w:r>
    </w:p>
    <w:p w14:paraId="7130996F" w14:textId="27020F3A"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67"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68"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69" w:author="Reinders, Stephanie [CSAFE]" w:date="2025-11-21T14:22:00Z" w16du:dateUtc="2025-11-21T20:22:00Z">
            <w:rPr>
              <w:rFonts w:ascii="Consolas" w:hAnsi="Consolas" w:cs="Consolas"/>
              <w:color w:val="008800"/>
              <w:sz w:val="17"/>
              <w:szCs w:val="17"/>
            </w:rPr>
          </w:rPrChange>
        </w:rPr>
        <w:t>"shinycssloaders"</w:t>
      </w:r>
      <w:r w:rsidRPr="002F0FF7">
        <w:rPr>
          <w:rFonts w:ascii="Consolas" w:hAnsi="Consolas" w:cs="Consolas"/>
          <w:color w:val="666600"/>
          <w:sz w:val="20"/>
          <w:szCs w:val="20"/>
          <w:rPrChange w:id="270"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71"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008800"/>
          <w:sz w:val="20"/>
          <w:szCs w:val="20"/>
          <w:rPrChange w:id="272" w:author="Reinders, Stephanie [CSAFE]" w:date="2025-11-21T14:22:00Z" w16du:dateUtc="2025-11-21T20:22:00Z">
            <w:rPr>
              <w:rFonts w:ascii="Consolas" w:hAnsi="Consolas" w:cs="Consolas"/>
              <w:color w:val="008800"/>
              <w:sz w:val="17"/>
              <w:szCs w:val="17"/>
            </w:rPr>
          </w:rPrChange>
        </w:rPr>
        <w:t>"shinyjs"</w:t>
      </w:r>
      <w:r w:rsidRPr="002F0FF7">
        <w:rPr>
          <w:rFonts w:ascii="Consolas" w:hAnsi="Consolas" w:cs="Consolas"/>
          <w:color w:val="666600"/>
          <w:sz w:val="20"/>
          <w:szCs w:val="20"/>
          <w:rPrChange w:id="273" w:author="Reinders, Stephanie [CSAFE]" w:date="2025-11-21T14:22:00Z" w16du:dateUtc="2025-11-21T20:22:00Z">
            <w:rPr>
              <w:rFonts w:ascii="Consolas" w:hAnsi="Consolas" w:cs="Consolas"/>
              <w:color w:val="666600"/>
              <w:sz w:val="17"/>
              <w:szCs w:val="17"/>
            </w:rPr>
          </w:rPrChange>
        </w:rPr>
        <w:t>)</w:t>
      </w:r>
    </w:p>
    <w:p w14:paraId="707B2CBC" w14:textId="50BA55EA"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74" w:author="Reinders, Stephanie [CSAFE]" w:date="2025-11-21T14:22:00Z" w16du:dateUtc="2025-11-21T20:22:00Z">
            <w:rPr>
              <w:rFonts w:ascii="Consolas" w:hAnsi="Consolas" w:cs="Consolas"/>
              <w:sz w:val="17"/>
              <w:szCs w:val="17"/>
            </w:rPr>
          </w:rPrChange>
        </w:rPr>
      </w:pPr>
      <w:r w:rsidRPr="002F0FF7">
        <w:rPr>
          <w:rFonts w:ascii="Consolas" w:hAnsi="Consolas" w:cs="Consolas"/>
          <w:color w:val="000088"/>
          <w:sz w:val="20"/>
          <w:szCs w:val="20"/>
          <w:rPrChange w:id="275" w:author="Reinders, Stephanie [CSAFE]" w:date="2025-11-21T14:22:00Z" w16du:dateUtc="2025-11-21T20:22:00Z">
            <w:rPr>
              <w:rFonts w:ascii="Consolas" w:hAnsi="Consolas" w:cs="Consolas"/>
              <w:color w:val="000088"/>
              <w:sz w:val="17"/>
              <w:szCs w:val="17"/>
            </w:rPr>
          </w:rPrChange>
        </w:rPr>
        <w:t>for</w:t>
      </w:r>
      <w:r w:rsidRPr="002F0FF7">
        <w:rPr>
          <w:rFonts w:ascii="Consolas" w:hAnsi="Consolas" w:cs="Consolas"/>
          <w:color w:val="000000"/>
          <w:sz w:val="20"/>
          <w:szCs w:val="20"/>
          <w:rPrChange w:id="276"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666600"/>
          <w:sz w:val="20"/>
          <w:szCs w:val="20"/>
          <w:rPrChange w:id="277"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78" w:author="Reinders, Stephanie [CSAFE]" w:date="2025-11-21T14:22:00Z" w16du:dateUtc="2025-11-21T20:22:00Z">
            <w:rPr>
              <w:rFonts w:ascii="Consolas" w:hAnsi="Consolas" w:cs="Consolas"/>
              <w:color w:val="000000"/>
              <w:sz w:val="17"/>
              <w:szCs w:val="17"/>
            </w:rPr>
          </w:rPrChange>
        </w:rPr>
        <w:t xml:space="preserve">pkg </w:t>
      </w:r>
      <w:r w:rsidRPr="002F0FF7">
        <w:rPr>
          <w:rFonts w:ascii="Consolas" w:hAnsi="Consolas" w:cs="Consolas"/>
          <w:color w:val="000088"/>
          <w:sz w:val="20"/>
          <w:szCs w:val="20"/>
          <w:rPrChange w:id="279" w:author="Reinders, Stephanie [CSAFE]" w:date="2025-11-21T14:22:00Z" w16du:dateUtc="2025-11-21T20:22:00Z">
            <w:rPr>
              <w:rFonts w:ascii="Consolas" w:hAnsi="Consolas" w:cs="Consolas"/>
              <w:color w:val="000088"/>
              <w:sz w:val="17"/>
              <w:szCs w:val="17"/>
            </w:rPr>
          </w:rPrChange>
        </w:rPr>
        <w:t>in</w:t>
      </w:r>
      <w:r w:rsidRPr="002F0FF7">
        <w:rPr>
          <w:rFonts w:ascii="Consolas" w:hAnsi="Consolas" w:cs="Consolas"/>
          <w:color w:val="000000"/>
          <w:sz w:val="20"/>
          <w:szCs w:val="20"/>
          <w:rPrChange w:id="280" w:author="Reinders, Stephanie [CSAFE]" w:date="2025-11-21T14:22:00Z" w16du:dateUtc="2025-11-21T20:22:00Z">
            <w:rPr>
              <w:rFonts w:ascii="Consolas" w:hAnsi="Consolas" w:cs="Consolas"/>
              <w:color w:val="000000"/>
              <w:sz w:val="17"/>
              <w:szCs w:val="17"/>
            </w:rPr>
          </w:rPrChange>
        </w:rPr>
        <w:t xml:space="preserve"> cran_packages</w:t>
      </w:r>
      <w:r w:rsidRPr="002F0FF7">
        <w:rPr>
          <w:rFonts w:ascii="Consolas" w:hAnsi="Consolas" w:cs="Consolas"/>
          <w:color w:val="666600"/>
          <w:sz w:val="20"/>
          <w:szCs w:val="20"/>
          <w:rPrChange w:id="281"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2" w:author="Reinders, Stephanie [CSAFE]" w:date="2025-11-21T14:22:00Z" w16du:dateUtc="2025-11-21T20:22:00Z">
            <w:rPr>
              <w:rFonts w:ascii="Consolas" w:hAnsi="Consolas" w:cs="Consolas"/>
              <w:color w:val="000000"/>
              <w:sz w:val="17"/>
              <w:szCs w:val="17"/>
            </w:rPr>
          </w:rPrChange>
        </w:rPr>
        <w:t xml:space="preserve"> </w:t>
      </w:r>
      <w:r w:rsidRPr="002F0FF7">
        <w:rPr>
          <w:rFonts w:ascii="Consolas" w:hAnsi="Consolas" w:cs="Consolas"/>
          <w:color w:val="666600"/>
          <w:sz w:val="20"/>
          <w:szCs w:val="20"/>
          <w:rPrChange w:id="283" w:author="Reinders, Stephanie [CSAFE]" w:date="2025-11-21T14:22:00Z" w16du:dateUtc="2025-11-21T20:22:00Z">
            <w:rPr>
              <w:rFonts w:ascii="Consolas" w:hAnsi="Consolas" w:cs="Consolas"/>
              <w:color w:val="666600"/>
              <w:sz w:val="17"/>
              <w:szCs w:val="17"/>
            </w:rPr>
          </w:rPrChange>
        </w:rPr>
        <w:t>{</w:t>
      </w:r>
    </w:p>
    <w:p w14:paraId="40701A6A" w14:textId="276DCA75" w:rsidR="000A0738" w:rsidRPr="002F0FF7"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84"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85" w:author="Reinders, Stephanie [CSAFE]" w:date="2025-11-21T14:22:00Z" w16du:dateUtc="2025-11-21T20:22:00Z">
            <w:rPr>
              <w:rFonts w:ascii="Consolas" w:hAnsi="Consolas" w:cs="Consolas"/>
              <w:color w:val="000000"/>
              <w:sz w:val="17"/>
              <w:szCs w:val="17"/>
            </w:rPr>
          </w:rPrChange>
        </w:rPr>
        <w:t xml:space="preserve">  install</w:t>
      </w:r>
      <w:r w:rsidRPr="002F0FF7">
        <w:rPr>
          <w:rFonts w:ascii="Consolas" w:hAnsi="Consolas" w:cs="Consolas"/>
          <w:color w:val="666600"/>
          <w:sz w:val="20"/>
          <w:szCs w:val="20"/>
          <w:rPrChange w:id="286"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7" w:author="Reinders, Stephanie [CSAFE]" w:date="2025-11-21T14:22:00Z" w16du:dateUtc="2025-11-21T20:22:00Z">
            <w:rPr>
              <w:rFonts w:ascii="Consolas" w:hAnsi="Consolas" w:cs="Consolas"/>
              <w:color w:val="000000"/>
              <w:sz w:val="17"/>
              <w:szCs w:val="17"/>
            </w:rPr>
          </w:rPrChange>
        </w:rPr>
        <w:t>packages</w:t>
      </w:r>
      <w:r w:rsidRPr="002F0FF7">
        <w:rPr>
          <w:rFonts w:ascii="Consolas" w:hAnsi="Consolas" w:cs="Consolas"/>
          <w:color w:val="666600"/>
          <w:sz w:val="20"/>
          <w:szCs w:val="20"/>
          <w:rPrChange w:id="288" w:author="Reinders, Stephanie [CSAFE]" w:date="2025-11-21T14:22:00Z" w16du:dateUtc="2025-11-21T20:22:00Z">
            <w:rPr>
              <w:rFonts w:ascii="Consolas" w:hAnsi="Consolas" w:cs="Consolas"/>
              <w:color w:val="666600"/>
              <w:sz w:val="17"/>
              <w:szCs w:val="17"/>
            </w:rPr>
          </w:rPrChange>
        </w:rPr>
        <w:t>(</w:t>
      </w:r>
      <w:r w:rsidRPr="002F0FF7">
        <w:rPr>
          <w:rFonts w:ascii="Consolas" w:hAnsi="Consolas" w:cs="Consolas"/>
          <w:color w:val="000000"/>
          <w:sz w:val="20"/>
          <w:szCs w:val="20"/>
          <w:rPrChange w:id="289" w:author="Reinders, Stephanie [CSAFE]" w:date="2025-11-21T14:22:00Z" w16du:dateUtc="2025-11-21T20:22:00Z">
            <w:rPr>
              <w:rFonts w:ascii="Consolas" w:hAnsi="Consolas" w:cs="Consolas"/>
              <w:color w:val="000000"/>
              <w:sz w:val="17"/>
              <w:szCs w:val="17"/>
            </w:rPr>
          </w:rPrChange>
        </w:rPr>
        <w:t>pkg</w:t>
      </w:r>
      <w:r w:rsidRPr="002F0FF7">
        <w:rPr>
          <w:rFonts w:ascii="Consolas" w:hAnsi="Consolas" w:cs="Consolas"/>
          <w:color w:val="666600"/>
          <w:sz w:val="20"/>
          <w:szCs w:val="20"/>
          <w:rPrChange w:id="290" w:author="Reinders, Stephanie [CSAFE]" w:date="2025-11-21T14:22:00Z" w16du:dateUtc="2025-11-21T20:22:00Z">
            <w:rPr>
              <w:rFonts w:ascii="Consolas" w:hAnsi="Consolas" w:cs="Consolas"/>
              <w:color w:val="666600"/>
              <w:sz w:val="17"/>
              <w:szCs w:val="17"/>
            </w:rPr>
          </w:rPrChange>
        </w:rPr>
        <w:t>)</w:t>
      </w:r>
    </w:p>
    <w:p w14:paraId="27B22090" w14:textId="16CFBE52" w:rsidR="000A0738" w:rsidRPr="002F0FF7"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1" w:author="Reinders, Stephanie [CSAFE]" w:date="2025-11-21T13:55:00Z" w16du:dateUtc="2025-11-21T19:55:00Z"/>
          <w:rFonts w:ascii="Consolas" w:hAnsi="Consolas" w:cs="Consolas"/>
          <w:sz w:val="20"/>
          <w:szCs w:val="20"/>
          <w:rPrChange w:id="292" w:author="Reinders, Stephanie [CSAFE]" w:date="2025-11-21T14:22:00Z" w16du:dateUtc="2025-11-21T20:22:00Z">
            <w:rPr>
              <w:del w:id="293" w:author="Reinders, Stephanie [CSAFE]" w:date="2025-11-21T13:55:00Z" w16du:dateUtc="2025-11-21T19:55:00Z"/>
              <w:rFonts w:ascii="Consolas" w:hAnsi="Consolas" w:cs="Consolas"/>
              <w:sz w:val="17"/>
              <w:szCs w:val="17"/>
            </w:rPr>
          </w:rPrChange>
        </w:rPr>
      </w:pPr>
      <w:r w:rsidRPr="002F0FF7">
        <w:rPr>
          <w:rFonts w:ascii="Consolas" w:hAnsi="Consolas" w:cs="Consolas"/>
          <w:color w:val="666600"/>
          <w:sz w:val="20"/>
          <w:szCs w:val="20"/>
          <w:rPrChange w:id="294" w:author="Reinders, Stephanie [CSAFE]" w:date="2025-11-21T14:22:00Z" w16du:dateUtc="2025-11-21T20:22:00Z">
            <w:rPr>
              <w:rFonts w:ascii="Consolas" w:hAnsi="Consolas" w:cs="Consolas"/>
              <w:color w:val="666600"/>
              <w:sz w:val="17"/>
              <w:szCs w:val="17"/>
            </w:rPr>
          </w:rPrChange>
        </w:rPr>
        <w:t>}</w:t>
      </w:r>
    </w:p>
    <w:p w14:paraId="7797F5CC" w14:textId="77777777" w:rsidR="000A0738" w:rsidRPr="002F0FF7"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Change w:id="295" w:author="Reinders, Stephanie [CSAFE]" w:date="2025-11-21T14:22:00Z" w16du:dateUtc="2025-11-21T20:22:00Z">
            <w:rPr>
              <w:rFonts w:ascii="Consolas" w:hAnsi="Consolas" w:cs="Consolas"/>
              <w:sz w:val="17"/>
              <w:szCs w:val="17"/>
            </w:rPr>
          </w:rPrChange>
        </w:rPr>
      </w:pPr>
      <w:r w:rsidRPr="002F0FF7">
        <w:rPr>
          <w:rFonts w:ascii="Consolas" w:hAnsi="Consolas" w:cs="Consolas"/>
          <w:color w:val="000000"/>
          <w:sz w:val="20"/>
          <w:szCs w:val="20"/>
          <w:rPrChange w:id="296" w:author="Reinders, Stephanie [CSAFE]" w:date="2025-11-21T14:22:00Z" w16du:dateUtc="2025-11-21T20:22:00Z">
            <w:rPr>
              <w:rFonts w:ascii="Consolas" w:hAnsi="Consolas" w:cs="Consolas"/>
              <w:color w:val="000000"/>
              <w:sz w:val="17"/>
              <w:szCs w:val="17"/>
            </w:rPr>
          </w:rPrChange>
        </w:rPr>
        <w:t> </w:t>
      </w:r>
    </w:p>
    <w:p w14:paraId="1BBD89E0" w14:textId="2B96A4EE"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7" w:author="Reinders, Stephanie [CSAFE]" w:date="2025-11-21T13:55:00Z" w16du:dateUtc="2025-11-21T19:55:00Z"/>
          <w:rFonts w:ascii="Consolas" w:hAnsi="Consolas" w:cs="Consolas"/>
          <w:sz w:val="17"/>
          <w:szCs w:val="17"/>
        </w:rPr>
      </w:pPr>
      <w:del w:id="298" w:author="Reinders, Stephanie [CSAFE]" w:date="2025-11-21T13:55:00Z" w16du:dateUtc="2025-11-21T19:55:00Z">
        <w:r w:rsidDel="00766B03">
          <w:rPr>
            <w:rFonts w:ascii="Consolas" w:hAnsi="Consolas" w:cs="Consolas"/>
            <w:color w:val="880000"/>
            <w:sz w:val="17"/>
            <w:szCs w:val="17"/>
          </w:rPr>
          <w:delText># Install packages from GitHub</w:delText>
        </w:r>
      </w:del>
    </w:p>
    <w:p w14:paraId="515F061B" w14:textId="14DE52F3"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299" w:author="Reinders, Stephanie [CSAFE]" w:date="2025-11-21T13:55:00Z" w16du:dateUtc="2025-11-21T19:55:00Z"/>
          <w:rFonts w:ascii="Consolas" w:hAnsi="Consolas" w:cs="Consolas"/>
          <w:sz w:val="17"/>
          <w:szCs w:val="17"/>
        </w:rPr>
      </w:pPr>
      <w:del w:id="300" w:author="Reinders, Stephanie [CSAFE]" w:date="2025-11-21T13:55:00Z" w16du:dateUtc="2025-11-21T19:55:00Z">
        <w:r w:rsidDel="00766B03">
          <w:rPr>
            <w:rFonts w:ascii="Consolas" w:hAnsi="Consolas" w:cs="Consolas"/>
            <w:color w:val="000000"/>
            <w:sz w:val="17"/>
            <w:szCs w:val="17"/>
          </w:rPr>
          <w:delText xml:space="preserve">github_packages </w:delText>
        </w:r>
        <w:r w:rsidDel="00766B03">
          <w:rPr>
            <w:rFonts w:ascii="Consolas" w:hAnsi="Consolas" w:cs="Consolas"/>
            <w:color w:val="666600"/>
            <w:sz w:val="17"/>
            <w:szCs w:val="17"/>
          </w:rPr>
          <w:delText>&lt;-</w:delText>
        </w:r>
        <w:r w:rsidDel="00766B03">
          <w:rPr>
            <w:rFonts w:ascii="Consolas" w:hAnsi="Consolas" w:cs="Consolas"/>
            <w:color w:val="000000"/>
            <w:sz w:val="17"/>
            <w:szCs w:val="17"/>
          </w:rPr>
          <w:delText xml:space="preserve"> c</w:delText>
        </w:r>
        <w:r w:rsidDel="00766B03">
          <w:rPr>
            <w:rFonts w:ascii="Consolas" w:hAnsi="Consolas" w:cs="Consolas"/>
            <w:color w:val="666600"/>
            <w:sz w:val="17"/>
            <w:szCs w:val="17"/>
          </w:rPr>
          <w:delText>(</w:delText>
        </w:r>
        <w:r w:rsidDel="00766B03">
          <w:rPr>
            <w:rFonts w:ascii="Consolas" w:hAnsi="Consolas" w:cs="Consolas"/>
            <w:color w:val="008800"/>
            <w:sz w:val="17"/>
            <w:szCs w:val="17"/>
          </w:rPr>
          <w:delText>"heike/bulletxtrctr"</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 </w:delText>
        </w:r>
        <w:r w:rsidDel="00766B03">
          <w:rPr>
            <w:rFonts w:ascii="Consolas" w:hAnsi="Consolas" w:cs="Consolas"/>
            <w:color w:val="008800"/>
            <w:sz w:val="17"/>
            <w:szCs w:val="17"/>
          </w:rPr>
          <w:delText>"heike/x3ptools"</w:delText>
        </w:r>
        <w:r w:rsidDel="00766B03">
          <w:rPr>
            <w:rFonts w:ascii="Consolas" w:hAnsi="Consolas" w:cs="Consolas"/>
            <w:color w:val="666600"/>
            <w:sz w:val="17"/>
            <w:szCs w:val="17"/>
          </w:rPr>
          <w:delText>)</w:delText>
        </w:r>
      </w:del>
    </w:p>
    <w:p w14:paraId="457A0855" w14:textId="79A81079"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1" w:author="Reinders, Stephanie [CSAFE]" w:date="2025-11-21T13:55:00Z" w16du:dateUtc="2025-11-21T19:55:00Z"/>
          <w:rFonts w:ascii="Consolas" w:hAnsi="Consolas" w:cs="Consolas"/>
          <w:sz w:val="17"/>
          <w:szCs w:val="17"/>
        </w:rPr>
      </w:pPr>
      <w:del w:id="302" w:author="Reinders, Stephanie [CSAFE]" w:date="2025-11-21T13:55:00Z" w16du:dateUtc="2025-11-21T19:55:00Z">
        <w:r w:rsidDel="00766B03">
          <w:rPr>
            <w:rFonts w:ascii="Consolas" w:hAnsi="Consolas" w:cs="Consolas"/>
            <w:color w:val="000088"/>
            <w:sz w:val="17"/>
            <w:szCs w:val="17"/>
          </w:rPr>
          <w:delText>for</w:delText>
        </w:r>
        <w:r w:rsidDel="00766B03">
          <w:rPr>
            <w:rFonts w:ascii="Consolas" w:hAnsi="Consolas" w:cs="Consolas"/>
            <w:color w:val="000000"/>
            <w:sz w:val="17"/>
            <w:szCs w:val="17"/>
          </w:rPr>
          <w:delText xml:space="preserve"> </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pkg </w:delText>
        </w:r>
        <w:r w:rsidDel="00766B03">
          <w:rPr>
            <w:rFonts w:ascii="Consolas" w:hAnsi="Consolas" w:cs="Consolas"/>
            <w:color w:val="000088"/>
            <w:sz w:val="17"/>
            <w:szCs w:val="17"/>
          </w:rPr>
          <w:delText>in</w:delText>
        </w:r>
        <w:r w:rsidDel="00766B03">
          <w:rPr>
            <w:rFonts w:ascii="Consolas" w:hAnsi="Consolas" w:cs="Consolas"/>
            <w:color w:val="000000"/>
            <w:sz w:val="17"/>
            <w:szCs w:val="17"/>
          </w:rPr>
          <w:delText xml:space="preserve"> github_packages</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 xml:space="preserve"> </w:delText>
        </w:r>
        <w:r w:rsidDel="00766B03">
          <w:rPr>
            <w:rFonts w:ascii="Consolas" w:hAnsi="Consolas" w:cs="Consolas"/>
            <w:color w:val="666600"/>
            <w:sz w:val="17"/>
            <w:szCs w:val="17"/>
          </w:rPr>
          <w:delText>{</w:delText>
        </w:r>
      </w:del>
    </w:p>
    <w:p w14:paraId="759E8C80" w14:textId="21777D5C"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3" w:author="Reinders, Stephanie [CSAFE]" w:date="2025-11-21T13:55:00Z" w16du:dateUtc="2025-11-21T19:55:00Z"/>
          <w:rFonts w:ascii="Consolas" w:hAnsi="Consolas" w:cs="Consolas"/>
          <w:sz w:val="17"/>
          <w:szCs w:val="17"/>
        </w:rPr>
      </w:pPr>
      <w:del w:id="304" w:author="Reinders, Stephanie [CSAFE]" w:date="2025-11-21T13:55:00Z" w16du:dateUtc="2025-11-21T19:55:00Z">
        <w:r w:rsidDel="00766B03">
          <w:rPr>
            <w:rFonts w:ascii="Consolas" w:hAnsi="Consolas" w:cs="Consolas"/>
            <w:color w:val="000000"/>
            <w:sz w:val="17"/>
            <w:szCs w:val="17"/>
          </w:rPr>
          <w:delText xml:space="preserve">  devtools</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install_github</w:delText>
        </w:r>
        <w:r w:rsidDel="00766B03">
          <w:rPr>
            <w:rFonts w:ascii="Consolas" w:hAnsi="Consolas" w:cs="Consolas"/>
            <w:color w:val="666600"/>
            <w:sz w:val="17"/>
            <w:szCs w:val="17"/>
          </w:rPr>
          <w:delText>(</w:delText>
        </w:r>
        <w:r w:rsidDel="00766B03">
          <w:rPr>
            <w:rFonts w:ascii="Consolas" w:hAnsi="Consolas" w:cs="Consolas"/>
            <w:color w:val="000000"/>
            <w:sz w:val="17"/>
            <w:szCs w:val="17"/>
          </w:rPr>
          <w:delText>pkg</w:delText>
        </w:r>
        <w:r w:rsidDel="00766B03">
          <w:rPr>
            <w:rFonts w:ascii="Consolas" w:hAnsi="Consolas" w:cs="Consolas"/>
            <w:color w:val="666600"/>
            <w:sz w:val="17"/>
            <w:szCs w:val="17"/>
          </w:rPr>
          <w:delText>)</w:delText>
        </w:r>
      </w:del>
    </w:p>
    <w:p w14:paraId="18B7FF3A" w14:textId="235ED995" w:rsidR="000A0738" w:rsidDel="00766B03"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del w:id="305" w:author="Reinders, Stephanie [CSAFE]" w:date="2025-11-21T13:55:00Z" w16du:dateUtc="2025-11-21T19:55:00Z"/>
          <w:rFonts w:ascii="Consolas" w:hAnsi="Consolas" w:cs="Consolas"/>
          <w:sz w:val="17"/>
          <w:szCs w:val="17"/>
        </w:rPr>
      </w:pPr>
      <w:del w:id="306" w:author="Reinders, Stephanie [CSAFE]" w:date="2025-11-21T13:55:00Z" w16du:dateUtc="2025-11-21T19:55:00Z">
        <w:r w:rsidDel="00766B03">
          <w:rPr>
            <w:rFonts w:ascii="Consolas" w:hAnsi="Consolas" w:cs="Consolas"/>
            <w:color w:val="666600"/>
            <w:sz w:val="17"/>
            <w:szCs w:val="17"/>
          </w:rPr>
          <w:delText>}</w:delText>
        </w:r>
      </w:del>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1"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B93179" w14:textId="05454FDC" w:rsidR="00E40B43" w:rsidRDefault="00E40B43" w:rsidP="00E40B43">
      <w:pPr>
        <w:pStyle w:val="Caption"/>
        <w:rPr>
          <w:lang w:val="en-US"/>
        </w:rPr>
      </w:pPr>
      <w:bookmarkStart w:id="307" w:name="_Ref210810505"/>
      <w:r w:rsidRPr="00E9185C">
        <w:rPr>
          <w:lang w:val="en-US"/>
        </w:rPr>
        <w:t xml:space="preserve">Figure </w:t>
      </w:r>
      <w:r>
        <w:fldChar w:fldCharType="begin"/>
      </w:r>
      <w:r w:rsidRPr="00E9185C">
        <w:rPr>
          <w:lang w:val="en-US"/>
        </w:rPr>
        <w:instrText xml:space="preserve"> SEQ Figure \* ARABIC </w:instrText>
      </w:r>
      <w:r>
        <w:fldChar w:fldCharType="separate"/>
      </w:r>
      <w:ins w:id="308" w:author="Reinders, Stephanie [CSAFE]" w:date="2025-11-21T14:09:00Z" w16du:dateUtc="2025-11-21T20:09:00Z">
        <w:r w:rsidR="00DC0A92">
          <w:rPr>
            <w:noProof/>
            <w:lang w:val="en-US"/>
          </w:rPr>
          <w:t>5</w:t>
        </w:r>
      </w:ins>
      <w:del w:id="309" w:author="Reinders, Stephanie [CSAFE]" w:date="2025-11-21T13:40:00Z" w16du:dateUtc="2025-11-21T19:40:00Z">
        <w:r w:rsidR="003E075B" w:rsidDel="008A1BCC">
          <w:rPr>
            <w:noProof/>
            <w:lang w:val="en-US"/>
          </w:rPr>
          <w:delText>2</w:delText>
        </w:r>
      </w:del>
      <w:r>
        <w:fldChar w:fldCharType="end"/>
      </w:r>
      <w:bookmarkEnd w:id="307"/>
      <w:r>
        <w:rPr>
          <w:lang w:val="en-US"/>
        </w:rPr>
        <w:t>. The Console in RStudio.</w:t>
      </w:r>
    </w:p>
    <w:p w14:paraId="54F541DD" w14:textId="77777777" w:rsidR="00766B03" w:rsidRDefault="00766B03" w:rsidP="00766B03">
      <w:pPr>
        <w:rPr>
          <w:ins w:id="310" w:author="Reinders, Stephanie [CSAFE]" w:date="2025-11-21T13:58:00Z" w16du:dateUtc="2025-11-21T19:58:00Z"/>
          <w:lang w:val="en-US"/>
        </w:rPr>
      </w:pPr>
    </w:p>
    <w:p w14:paraId="555EB6DB" w14:textId="3F1CBA5A" w:rsidR="00766B03" w:rsidRDefault="00766B03" w:rsidP="00766B03">
      <w:pPr>
        <w:rPr>
          <w:ins w:id="311" w:author="Reinders, Stephanie [CSAFE]" w:date="2025-11-21T13:56:00Z" w16du:dateUtc="2025-11-21T19:56:00Z"/>
          <w:lang w:val="en-US"/>
        </w:rPr>
      </w:pPr>
      <w:ins w:id="312" w:author="Reinders, Stephanie [CSAFE]" w:date="2025-11-21T13:58:00Z" w16du:dateUtc="2025-11-21T19:58:00Z">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ins>
    </w:p>
    <w:p w14:paraId="73A7065D" w14:textId="161CA05F" w:rsidR="002F0FF7" w:rsidRDefault="002F0FF7" w:rsidP="002F0FF7">
      <w:pPr>
        <w:pStyle w:val="ListParagraph"/>
        <w:numPr>
          <w:ilvl w:val="0"/>
          <w:numId w:val="21"/>
        </w:numPr>
        <w:rPr>
          <w:ins w:id="313" w:author="Reinders, Stephanie [CSAFE]" w:date="2025-11-21T14:16:00Z" w16du:dateUtc="2025-11-21T20:16:00Z"/>
          <w:lang w:val="en-US"/>
        </w:rPr>
      </w:pPr>
      <w:ins w:id="314" w:author="Reinders, Stephanie [CSAFE]" w:date="2025-11-21T14:16:00Z" w16du:dateUtc="2025-11-21T20:16:00Z">
        <w:r w:rsidRPr="00EF7E44">
          <w:rPr>
            <w:lang w:val="en-US"/>
          </w:rPr>
          <w:t xml:space="preserve">Navigate to the </w:t>
        </w:r>
      </w:ins>
      <w:ins w:id="315" w:author="Reinders, Stephanie [CSAFE]" w:date="2025-11-21T14:17:00Z" w16du:dateUtc="2025-11-21T20:17:00Z">
        <w:r>
          <w:rPr>
            <w:lang w:val="en-US"/>
          </w:rPr>
          <w:t>grooveFinder</w:t>
        </w:r>
      </w:ins>
      <w:ins w:id="316" w:author="Reinders, Stephanie [CSAFE]" w:date="2025-11-21T14:16:00Z" w16du:dateUtc="2025-11-21T20:16:00Z">
        <w:r w:rsidRPr="00EF7E44">
          <w:rPr>
            <w:lang w:val="en-US"/>
          </w:rPr>
          <w:t xml:space="preserve"> folder</w:t>
        </w:r>
      </w:ins>
      <w:ins w:id="317" w:author="Reinders, Stephanie [CSAFE]" w:date="2025-11-21T14:17:00Z" w16du:dateUtc="2025-11-21T20:17:00Z">
        <w:r>
          <w:rPr>
            <w:lang w:val="en-US"/>
          </w:rPr>
          <w:t xml:space="preserve"> in the Finder (Mac) or File Explorer (Windows)</w:t>
        </w:r>
      </w:ins>
      <w:ins w:id="318" w:author="Reinders, Stephanie [CSAFE]" w:date="2025-11-21T14:16:00Z" w16du:dateUtc="2025-11-21T20:16:00Z">
        <w:r w:rsidRPr="00EF7E44">
          <w:rPr>
            <w:lang w:val="en-US"/>
          </w:rPr>
          <w:t xml:space="preserve"> that you </w:t>
        </w:r>
        <w:r>
          <w:rPr>
            <w:lang w:val="en-US"/>
          </w:rPr>
          <w:t>downloaded and unzipped during installation.</w:t>
        </w:r>
      </w:ins>
    </w:p>
    <w:p w14:paraId="32B939C0" w14:textId="5D015E02" w:rsidR="00766B03" w:rsidRDefault="00766B03" w:rsidP="00DC0A92">
      <w:pPr>
        <w:pStyle w:val="ListParagraph"/>
        <w:numPr>
          <w:ilvl w:val="0"/>
          <w:numId w:val="21"/>
        </w:numPr>
        <w:rPr>
          <w:ins w:id="319" w:author="Reinders, Stephanie [CSAFE]" w:date="2025-11-21T14:08:00Z" w16du:dateUtc="2025-11-21T20:08:00Z"/>
          <w:lang w:val="en-US"/>
        </w:rPr>
      </w:pPr>
      <w:ins w:id="320" w:author="Reinders, Stephanie [CSAFE]" w:date="2025-11-21T14:00:00Z" w16du:dateUtc="2025-11-21T20:00:00Z">
        <w:r>
          <w:rPr>
            <w:lang w:val="en-US"/>
          </w:rPr>
          <w:t xml:space="preserve">Double-click on grooveFinder.Rproj. </w:t>
        </w:r>
      </w:ins>
      <w:ins w:id="321" w:author="Reinders, Stephanie [CSAFE]" w:date="2025-11-21T14:01:00Z" w16du:dateUtc="2025-11-21T20:01:00Z">
        <w:r>
          <w:rPr>
            <w:lang w:val="en-US"/>
          </w:rPr>
          <w:t>This will open grooveFinder in RStudio</w:t>
        </w:r>
      </w:ins>
      <w:ins w:id="322" w:author="Reinders, Stephanie [CSAFE]" w:date="2025-11-21T14:06:00Z" w16du:dateUtc="2025-11-21T20:06:00Z">
        <w:r w:rsidR="00DC0A92">
          <w:rPr>
            <w:lang w:val="en-US"/>
          </w:rPr>
          <w:t xml:space="preserve"> and “grooveFinder-master” is displayed in the upper righ</w:t>
        </w:r>
      </w:ins>
      <w:ins w:id="323" w:author="Reinders, Stephanie [CSAFE]" w:date="2025-11-21T14:07:00Z" w16du:dateUtc="2025-11-21T20:07:00Z">
        <w:r w:rsidR="00DC0A92">
          <w:rPr>
            <w:lang w:val="en-US"/>
          </w:rPr>
          <w:t>t corner</w:t>
        </w:r>
      </w:ins>
      <w:ins w:id="324" w:author="Reinders, Stephanie [CSAFE]" w:date="2025-11-21T14:24:00Z" w16du:dateUtc="2025-11-21T20:24:00Z">
        <w:r w:rsidR="00A86057">
          <w:rPr>
            <w:lang w:val="en-US"/>
          </w:rPr>
          <w:t>.</w:t>
        </w:r>
      </w:ins>
      <w:ins w:id="325" w:author="Reinders, Stephanie [CSAFE]" w:date="2025-11-21T14:07:00Z" w16du:dateUtc="2025-11-21T20:07:00Z">
        <w:r w:rsidR="00DC0A92">
          <w:rPr>
            <w:lang w:val="en-US"/>
          </w:rPr>
          <w:t xml:space="preserve"> (</w:t>
        </w:r>
      </w:ins>
      <w:ins w:id="326" w:author="Reinders, Stephanie [CSAFE]" w:date="2025-11-21T14:08:00Z" w16du:dateUtc="2025-11-21T20:08:00Z">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DC0A92" w:rsidRPr="00DC0A92">
          <w:rPr>
            <w:lang w:val="en-US"/>
            <w:rPrChange w:id="327" w:author="Reinders, Stephanie [CSAFE]" w:date="2025-11-21T14:08:00Z" w16du:dateUtc="2025-11-21T20:08:00Z">
              <w:rPr/>
            </w:rPrChange>
          </w:rPr>
          <w:t xml:space="preserve">Figure </w:t>
        </w:r>
        <w:r w:rsidR="00DC0A92" w:rsidRPr="00DC0A92">
          <w:rPr>
            <w:noProof/>
            <w:lang w:val="en-US"/>
            <w:rPrChange w:id="328" w:author="Reinders, Stephanie [CSAFE]" w:date="2025-11-21T14:08:00Z" w16du:dateUtc="2025-11-21T20:08:00Z">
              <w:rPr>
                <w:noProof/>
              </w:rPr>
            </w:rPrChange>
          </w:rPr>
          <w:t>6</w:t>
        </w:r>
        <w:r w:rsidR="00DC0A92">
          <w:rPr>
            <w:lang w:val="en-US"/>
          </w:rPr>
          <w:fldChar w:fldCharType="end"/>
        </w:r>
        <w:r w:rsidR="00DC0A92">
          <w:rPr>
            <w:lang w:val="en-US"/>
          </w:rPr>
          <w:t>)</w:t>
        </w:r>
      </w:ins>
    </w:p>
    <w:p w14:paraId="154A3106" w14:textId="075B525B" w:rsidR="009551D7" w:rsidRDefault="00DC0A92" w:rsidP="00DC0A92">
      <w:pPr>
        <w:pStyle w:val="ListParagraph"/>
        <w:numPr>
          <w:ilvl w:val="0"/>
          <w:numId w:val="21"/>
        </w:numPr>
        <w:rPr>
          <w:ins w:id="329" w:author="Reinders, Stephanie [CSAFE]" w:date="2025-11-21T14:12:00Z" w16du:dateUtc="2025-11-21T20:12:00Z"/>
          <w:lang w:val="en-US"/>
        </w:rPr>
      </w:pPr>
      <w:ins w:id="330" w:author="Reinders, Stephanie [CSAFE]" w:date="2025-11-21T14:11:00Z" w16du:dateUtc="2025-11-21T20:11:00Z">
        <w:r>
          <w:rPr>
            <w:lang w:val="en-US"/>
          </w:rPr>
          <w:t>Open the Build tab and click Install to install grooveFinder</w:t>
        </w:r>
      </w:ins>
      <w:ins w:id="331" w:author="Reinders, Stephanie [CSAFE]" w:date="2025-11-21T14:24:00Z" w16du:dateUtc="2025-11-21T20:24:00Z">
        <w:r w:rsidR="00A86057">
          <w:rPr>
            <w:lang w:val="en-US"/>
          </w:rPr>
          <w:t>.</w:t>
        </w:r>
      </w:ins>
      <w:ins w:id="332" w:author="Reinders, Stephanie [CSAFE]" w:date="2025-11-21T14:11:00Z" w16du:dateUtc="2025-11-21T20:11:00Z">
        <w:r>
          <w:rPr>
            <w:lang w:val="en-US"/>
          </w:rPr>
          <w:t xml:space="preserve"> (</w:t>
        </w:r>
      </w:ins>
      <w:ins w:id="333" w:author="Reinders, Stephanie [CSAFE]" w:date="2025-11-21T14:12:00Z" w16du:dateUtc="2025-11-21T20:12:00Z">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256610" w:rsidRPr="00DC0A92">
          <w:rPr>
            <w:lang w:val="en-US"/>
            <w:rPrChange w:id="334" w:author="Reinders, Stephanie [CSAFE]" w:date="2025-11-21T14:09:00Z" w16du:dateUtc="2025-11-21T20:09:00Z">
              <w:rPr/>
            </w:rPrChange>
          </w:rPr>
          <w:t xml:space="preserve">Figure </w:t>
        </w:r>
        <w:r w:rsidR="00256610" w:rsidRPr="00DC0A92">
          <w:rPr>
            <w:noProof/>
            <w:lang w:val="en-US"/>
            <w:rPrChange w:id="335" w:author="Reinders, Stephanie [CSAFE]" w:date="2025-11-21T14:09:00Z" w16du:dateUtc="2025-11-21T20:09:00Z">
              <w:rPr>
                <w:noProof/>
              </w:rPr>
            </w:rPrChange>
          </w:rPr>
          <w:t>7</w:t>
        </w:r>
        <w:r w:rsidR="00256610">
          <w:rPr>
            <w:lang w:val="en-US"/>
          </w:rPr>
          <w:fldChar w:fldCharType="end"/>
        </w:r>
        <w:r w:rsidR="00256610">
          <w:rPr>
            <w:lang w:val="en-US"/>
          </w:rPr>
          <w:t>)</w:t>
        </w:r>
      </w:ins>
    </w:p>
    <w:p w14:paraId="017AA798" w14:textId="38D0CD24" w:rsidR="00DC0A92" w:rsidRPr="00DC0A92" w:rsidRDefault="009551D7" w:rsidP="00DC0A92">
      <w:pPr>
        <w:pStyle w:val="ListParagraph"/>
        <w:numPr>
          <w:ilvl w:val="0"/>
          <w:numId w:val="21"/>
        </w:numPr>
        <w:rPr>
          <w:ins w:id="336" w:author="Reinders, Stephanie [CSAFE]" w:date="2025-11-21T13:56:00Z" w16du:dateUtc="2025-11-21T19:56:00Z"/>
          <w:lang w:val="en-US"/>
        </w:rPr>
        <w:pPrChange w:id="337" w:author="Reinders, Stephanie [CSAFE]" w:date="2025-11-21T14:06:00Z" w16du:dateUtc="2025-11-21T20:06:00Z">
          <w:pPr>
            <w:pStyle w:val="Heading1"/>
          </w:pPr>
        </w:pPrChange>
      </w:pPr>
      <w:ins w:id="338" w:author="Reinders, Stephanie [CSAFE]" w:date="2025-11-21T14:12:00Z" w16du:dateUtc="2025-11-21T20:12:00Z">
        <w:r>
          <w:rPr>
            <w:lang w:val="en-US"/>
          </w:rPr>
          <w:t>Repeat these step</w:t>
        </w:r>
      </w:ins>
      <w:ins w:id="339" w:author="Reinders, Stephanie [CSAFE]" w:date="2025-11-21T14:13:00Z" w16du:dateUtc="2025-11-21T20:13:00Z">
        <w:r w:rsidR="006E1639">
          <w:rPr>
            <w:lang w:val="en-US"/>
          </w:rPr>
          <w:t>s</w:t>
        </w:r>
      </w:ins>
      <w:ins w:id="340" w:author="Reinders, Stephanie [CSAFE]" w:date="2025-11-21T14:12:00Z" w16du:dateUtc="2025-11-21T20:12:00Z">
        <w:r>
          <w:rPr>
            <w:lang w:val="en-US"/>
          </w:rPr>
          <w:t xml:space="preserve"> for x3ptools, bulletxtrctr, and bulletAnalyzr.</w:t>
        </w:r>
      </w:ins>
      <w:ins w:id="341" w:author="Reinders, Stephanie [CSAFE]" w:date="2025-11-21T14:11:00Z" w16du:dateUtc="2025-11-21T20:11:00Z">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DC0A92">
          <w:rPr>
            <w:lang w:val="en-US"/>
          </w:rPr>
          <w:fldChar w:fldCharType="end"/>
        </w:r>
      </w:ins>
    </w:p>
    <w:p w14:paraId="1A242846" w14:textId="72209778" w:rsidR="00766B03" w:rsidRDefault="00DC0A92" w:rsidP="00766B03">
      <w:pPr>
        <w:rPr>
          <w:ins w:id="342" w:author="Reinders, Stephanie [CSAFE]" w:date="2025-11-21T14:07:00Z" w16du:dateUtc="2025-11-21T20:07:00Z"/>
          <w:lang w:val="en-US"/>
        </w:rPr>
      </w:pPr>
      <w:ins w:id="343" w:author="Reinders, Stephanie [CSAFE]" w:date="2025-11-21T14:05:00Z" w16du:dateUtc="2025-11-21T20:05:00Z">
        <w:r>
          <w:rPr>
            <w:noProof/>
            <w:lang w:val="en-US"/>
            <w14:ligatures w14:val="none"/>
          </w:rPr>
          <w:lastRenderedPageBreak/>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ins>
    </w:p>
    <w:p w14:paraId="5963E3A6" w14:textId="363CD502" w:rsidR="00DC0A92" w:rsidRDefault="002E5A34" w:rsidP="00DC0A92">
      <w:pPr>
        <w:pStyle w:val="Caption"/>
        <w:jc w:val="center"/>
        <w:rPr>
          <w:ins w:id="344" w:author="Reinders, Stephanie [CSAFE]" w:date="2025-11-21T14:08:00Z" w16du:dateUtc="2025-11-21T20:08:00Z"/>
          <w:lang w:val="en-US"/>
        </w:rPr>
      </w:pPr>
      <w:bookmarkStart w:id="345" w:name="_Ref214626509"/>
      <w:del w:id="346" w:author="Reinders, Stephanie [CSAFE]" w:date="2025-11-21T14:15:00Z" w16du:dateUtc="2025-11-21T20:15:00Z">
        <w:r w:rsidDel="002E5A34">
          <w:rPr>
            <w:noProof/>
            <w:lang w:val="en-US"/>
            <w14:ligatures w14:val="none"/>
          </w:rPr>
          <mc:AlternateContent>
            <mc:Choice Requires="wpg">
              <w:drawing>
                <wp:inline distT="0" distB="0" distL="0" distR="0" wp14:anchorId="38846EFA" wp14:editId="56C48CCF">
                  <wp:extent cx="6756400" cy="1407795"/>
                  <wp:effectExtent l="0" t="0" r="0" b="1905"/>
                  <wp:docPr id="339845128"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1903699513" name="Picture 42"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557166138"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555102"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7043237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48937"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6F9F264"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">
                    <v:imagedata r:id="rId23"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" strokecolor="#e00" strokeweight="1pt">
                    <v:stroke endarrow="block"/>
                  </v:shape>
                  <w10:anchorlock/>
                </v:group>
              </w:pict>
            </mc:Fallback>
          </mc:AlternateContent>
        </w:r>
      </w:del>
      <w:ins w:id="347" w:author="Reinders, Stephanie [CSAFE]" w:date="2025-11-21T14:07:00Z" w16du:dateUtc="2025-11-21T20:07:00Z">
        <w:r w:rsidR="00DC0A92" w:rsidRPr="00DC0A92">
          <w:rPr>
            <w:lang w:val="en-US"/>
            <w:rPrChange w:id="348" w:author="Reinders, Stephanie [CSAFE]" w:date="2025-11-21T14:09:00Z" w16du:dateUtc="2025-11-21T20:09:00Z">
              <w:rPr/>
            </w:rPrChange>
          </w:rPr>
          <w:t xml:space="preserve">Figure </w:t>
        </w:r>
        <w:r w:rsidR="00DC0A92">
          <w:fldChar w:fldCharType="begin"/>
        </w:r>
        <w:r w:rsidR="00DC0A92" w:rsidRPr="00DC0A92">
          <w:rPr>
            <w:lang w:val="en-US"/>
            <w:rPrChange w:id="349" w:author="Reinders, Stephanie [CSAFE]" w:date="2025-11-21T14:09:00Z" w16du:dateUtc="2025-11-21T20:09:00Z">
              <w:rPr/>
            </w:rPrChange>
          </w:rPr>
          <w:instrText xml:space="preserve"> SEQ Figure \* ARABIC </w:instrText>
        </w:r>
      </w:ins>
      <w:r w:rsidR="00DC0A92">
        <w:fldChar w:fldCharType="separate"/>
      </w:r>
      <w:ins w:id="350" w:author="Reinders, Stephanie [CSAFE]" w:date="2025-11-21T14:09:00Z" w16du:dateUtc="2025-11-21T20:09:00Z">
        <w:r w:rsidR="00DC0A92" w:rsidRPr="00DC0A92">
          <w:rPr>
            <w:noProof/>
            <w:lang w:val="en-US"/>
            <w:rPrChange w:id="351" w:author="Reinders, Stephanie [CSAFE]" w:date="2025-11-21T14:09:00Z" w16du:dateUtc="2025-11-21T20:09:00Z">
              <w:rPr>
                <w:noProof/>
              </w:rPr>
            </w:rPrChange>
          </w:rPr>
          <w:t>6</w:t>
        </w:r>
      </w:ins>
      <w:ins w:id="352" w:author="Reinders, Stephanie [CSAFE]" w:date="2025-11-21T14:07:00Z" w16du:dateUtc="2025-11-21T20:07:00Z">
        <w:r w:rsidR="00DC0A92">
          <w:fldChar w:fldCharType="end"/>
        </w:r>
        <w:bookmarkEnd w:id="345"/>
        <w:r w:rsidR="00DC0A92">
          <w:rPr>
            <w:lang w:val="en-US"/>
          </w:rPr>
          <w:t>. The grooveFinder R package is open in RStudio.</w:t>
        </w:r>
      </w:ins>
    </w:p>
    <w:p w14:paraId="4E13D17B" w14:textId="5A831076" w:rsidR="00256610" w:rsidRDefault="002E5A34" w:rsidP="00DC0A92">
      <w:pPr>
        <w:pStyle w:val="Caption"/>
        <w:jc w:val="center"/>
        <w:rPr>
          <w:ins w:id="353" w:author="Reinders, Stephanie [CSAFE]" w:date="2025-11-21T14:12:00Z" w16du:dateUtc="2025-11-21T20:12:00Z"/>
          <w:lang w:val="en-US"/>
        </w:rPr>
      </w:pPr>
      <w:bookmarkStart w:id="354" w:name="_Ref214626724"/>
      <w:ins w:id="355" w:author="Reinders, Stephanie [CSAFE]" w:date="2025-11-21T14:15:00Z" w16du:dateUtc="2025-11-21T20:15:00Z">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2BFB189"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3"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ins>
    </w:p>
    <w:p w14:paraId="41499BCD" w14:textId="11A6FBBA" w:rsidR="00DC0A92" w:rsidRDefault="00DC0A92" w:rsidP="00DC0A92">
      <w:pPr>
        <w:pStyle w:val="Caption"/>
        <w:jc w:val="center"/>
        <w:rPr>
          <w:ins w:id="356" w:author="Reinders, Stephanie [CSAFE]" w:date="2025-11-21T14:10:00Z" w16du:dateUtc="2025-11-21T20:10:00Z"/>
          <w:lang w:val="en-US"/>
        </w:rPr>
      </w:pPr>
      <w:bookmarkStart w:id="357" w:name="_Ref214626758"/>
      <w:ins w:id="358" w:author="Reinders, Stephanie [CSAFE]" w:date="2025-11-21T14:09:00Z" w16du:dateUtc="2025-11-21T20:09:00Z">
        <w:r w:rsidRPr="00DC0A92">
          <w:rPr>
            <w:lang w:val="en-US"/>
            <w:rPrChange w:id="359" w:author="Reinders, Stephanie [CSAFE]" w:date="2025-11-21T14:09:00Z" w16du:dateUtc="2025-11-21T20:09:00Z">
              <w:rPr/>
            </w:rPrChange>
          </w:rPr>
          <w:t xml:space="preserve">Figure </w:t>
        </w:r>
        <w:r>
          <w:fldChar w:fldCharType="begin"/>
        </w:r>
        <w:r w:rsidRPr="00DC0A92">
          <w:rPr>
            <w:lang w:val="en-US"/>
            <w:rPrChange w:id="360" w:author="Reinders, Stephanie [CSAFE]" w:date="2025-11-21T14:09:00Z" w16du:dateUtc="2025-11-21T20:09:00Z">
              <w:rPr/>
            </w:rPrChange>
          </w:rPr>
          <w:instrText xml:space="preserve"> SEQ Figure \* ARABIC </w:instrText>
        </w:r>
      </w:ins>
      <w:r>
        <w:fldChar w:fldCharType="separate"/>
      </w:r>
      <w:ins w:id="361" w:author="Reinders, Stephanie [CSAFE]" w:date="2025-11-21T14:09:00Z" w16du:dateUtc="2025-11-21T20:09:00Z">
        <w:r w:rsidRPr="00DC0A92">
          <w:rPr>
            <w:noProof/>
            <w:lang w:val="en-US"/>
            <w:rPrChange w:id="362" w:author="Reinders, Stephanie [CSAFE]" w:date="2025-11-21T14:09:00Z" w16du:dateUtc="2025-11-21T20:09:00Z">
              <w:rPr>
                <w:noProof/>
              </w:rPr>
            </w:rPrChange>
          </w:rPr>
          <w:t>7</w:t>
        </w:r>
        <w:r>
          <w:fldChar w:fldCharType="end"/>
        </w:r>
        <w:bookmarkEnd w:id="354"/>
        <w:bookmarkEnd w:id="357"/>
        <w:r>
          <w:rPr>
            <w:lang w:val="en-US"/>
          </w:rPr>
          <w:t>. Click Build. Then click Install to install grooveFinder.</w:t>
        </w:r>
      </w:ins>
    </w:p>
    <w:p w14:paraId="4C5ADCC0" w14:textId="64C87459" w:rsidR="00DC0A92" w:rsidRPr="00DC0A92" w:rsidRDefault="00DC0A92" w:rsidP="00DC0A92">
      <w:pPr>
        <w:rPr>
          <w:lang w:val="en-US"/>
        </w:rPr>
        <w:pPrChange w:id="363" w:author="Reinders, Stephanie [CSAFE]" w:date="2025-11-21T14:10:00Z" w16du:dateUtc="2025-11-21T20:10:00Z">
          <w:pPr>
            <w:pStyle w:val="Heading1"/>
          </w:pPr>
        </w:pPrChange>
      </w:pPr>
    </w:p>
    <w:p w14:paraId="5F45691F" w14:textId="435813FD" w:rsidR="00E40B43" w:rsidRDefault="00E9185C" w:rsidP="00E9185C">
      <w:pPr>
        <w:pStyle w:val="Heading1"/>
        <w:rPr>
          <w:lang w:val="en-US"/>
        </w:rPr>
      </w:pPr>
      <w:bookmarkStart w:id="364" w:name="_Toc214625200"/>
      <w:r>
        <w:rPr>
          <w:lang w:val="en-US"/>
        </w:rPr>
        <w:t>Walkthrough</w:t>
      </w:r>
      <w:bookmarkEnd w:id="364"/>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P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41FD72E6" w14:textId="120BC5E2" w:rsidR="00E9185C" w:rsidRDefault="00E9185C" w:rsidP="00E9185C">
      <w:pPr>
        <w:pStyle w:val="Heading2"/>
        <w:rPr>
          <w:lang w:val="en-US"/>
        </w:rPr>
      </w:pPr>
      <w:bookmarkStart w:id="365" w:name="_Toc214625201"/>
      <w:r>
        <w:rPr>
          <w:lang w:val="en-US"/>
        </w:rPr>
        <w:t>Launch BulletAnalyzr</w:t>
      </w:r>
      <w:bookmarkEnd w:id="365"/>
    </w:p>
    <w:p w14:paraId="215A8830" w14:textId="579D18F8" w:rsidR="002F0FF7" w:rsidRDefault="002F0FF7" w:rsidP="002551B6">
      <w:pPr>
        <w:pStyle w:val="ListParagraph"/>
        <w:numPr>
          <w:ilvl w:val="0"/>
          <w:numId w:val="7"/>
        </w:numPr>
        <w:rPr>
          <w:ins w:id="366" w:author="Reinders, Stephanie [CSAFE]" w:date="2025-11-21T14:15:00Z" w16du:dateUtc="2025-11-21T20:15:00Z"/>
          <w:lang w:val="en-US"/>
        </w:rPr>
      </w:pPr>
      <w:ins w:id="367" w:author="Reinders, Stephanie [CSAFE]" w:date="2025-11-21T14:15:00Z" w16du:dateUtc="2025-11-21T20:15:00Z">
        <w:r>
          <w:rPr>
            <w:lang w:val="en-US"/>
          </w:rPr>
          <w:t>Open RStudio.</w:t>
        </w:r>
      </w:ins>
    </w:p>
    <w:p w14:paraId="55C9430C" w14:textId="33BE3F23" w:rsidR="002F0FF7" w:rsidRDefault="002F0FF7" w:rsidP="002551B6">
      <w:pPr>
        <w:pStyle w:val="ListParagraph"/>
        <w:numPr>
          <w:ilvl w:val="0"/>
          <w:numId w:val="7"/>
        </w:numPr>
        <w:rPr>
          <w:ins w:id="368" w:author="Reinders, Stephanie [CSAFE]" w:date="2025-11-21T14:18:00Z" w16du:dateUtc="2025-11-21T20:18:00Z"/>
          <w:lang w:val="en-US"/>
        </w:rPr>
      </w:pPr>
      <w:ins w:id="369" w:author="Reinders, Stephanie [CSAFE]" w:date="2025-11-21T14:20:00Z" w16du:dateUtc="2025-11-21T20:20:00Z">
        <w:r>
          <w:rPr>
            <w:lang w:val="en-US"/>
          </w:rPr>
          <w:t>Type or copy and paste the following lines of code after the “&gt;” symbol.</w:t>
        </w:r>
      </w:ins>
    </w:p>
    <w:p w14:paraId="65996950" w14:textId="5439F073" w:rsidR="002F0FF7" w:rsidRPr="002F0FF7"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ins w:id="370" w:author="Reinders, Stephanie [CSAFE]" w:date="2025-11-21T14:21:00Z" w16du:dateUtc="2025-11-21T20:21:00Z"/>
          <w:rFonts w:ascii="Consolas" w:hAnsi="Consolas" w:cs="Consolas"/>
          <w:color w:val="880000"/>
          <w:sz w:val="20"/>
          <w:szCs w:val="20"/>
          <w:rPrChange w:id="371" w:author="Reinders, Stephanie [CSAFE]" w:date="2025-11-21T14:21:00Z" w16du:dateUtc="2025-11-21T20:21:00Z">
            <w:rPr>
              <w:ins w:id="372" w:author="Reinders, Stephanie [CSAFE]" w:date="2025-11-21T14:21:00Z" w16du:dateUtc="2025-11-21T20:21:00Z"/>
              <w:rFonts w:ascii="Consolas" w:hAnsi="Consolas" w:cs="Consolas"/>
              <w:color w:val="880000"/>
              <w:sz w:val="17"/>
              <w:szCs w:val="17"/>
            </w:rPr>
          </w:rPrChange>
        </w:rPr>
      </w:pPr>
      <w:ins w:id="373" w:author="Reinders, Stephanie [CSAFE]" w:date="2025-11-21T14:21:00Z" w16du:dateUtc="2025-11-21T20:21:00Z">
        <w:r w:rsidRPr="002F0FF7">
          <w:rPr>
            <w:rFonts w:ascii="Consolas" w:hAnsi="Consolas" w:cs="Consolas"/>
            <w:color w:val="880000"/>
            <w:sz w:val="20"/>
            <w:szCs w:val="20"/>
            <w:rPrChange w:id="374" w:author="Reinders, Stephanie [CSAFE]" w:date="2025-11-21T14:21:00Z" w16du:dateUtc="2025-11-21T20:21:00Z">
              <w:rPr>
                <w:rFonts w:ascii="Consolas" w:hAnsi="Consolas" w:cs="Consolas"/>
                <w:color w:val="880000"/>
                <w:sz w:val="17"/>
                <w:szCs w:val="17"/>
              </w:rPr>
            </w:rPrChange>
          </w:rPr>
          <w:t>library(bulletAnalyzr)</w:t>
        </w:r>
      </w:ins>
    </w:p>
    <w:p w14:paraId="5EABF0DC" w14:textId="628850A7" w:rsidR="002F0FF7" w:rsidRPr="002F0FF7"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ins w:id="375" w:author="Reinders, Stephanie [CSAFE]" w:date="2025-11-21T14:19:00Z" w16du:dateUtc="2025-11-21T20:19:00Z"/>
          <w:rFonts w:ascii="Consolas" w:hAnsi="Consolas" w:cs="Consolas"/>
          <w:sz w:val="20"/>
          <w:szCs w:val="20"/>
          <w:rPrChange w:id="376" w:author="Reinders, Stephanie [CSAFE]" w:date="2025-11-21T14:21:00Z" w16du:dateUtc="2025-11-21T20:21:00Z">
            <w:rPr>
              <w:ins w:id="377" w:author="Reinders, Stephanie [CSAFE]" w:date="2025-11-21T14:19:00Z" w16du:dateUtc="2025-11-21T20:19:00Z"/>
              <w:rFonts w:ascii="Consolas" w:hAnsi="Consolas" w:cs="Consolas"/>
              <w:sz w:val="17"/>
              <w:szCs w:val="17"/>
            </w:rPr>
          </w:rPrChange>
        </w:rPr>
        <w:pPrChange w:id="378" w:author="Reinders, Stephanie [CSAFE]" w:date="2025-11-21T14:21:00Z" w16du:dateUtc="2025-11-21T20:21:00Z">
          <w:pPr>
            <w:pStyle w:val="NormalWeb"/>
            <w:numPr>
              <w:numId w:val="7"/>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360"/>
          </w:pPr>
        </w:pPrChange>
      </w:pPr>
      <w:ins w:id="379" w:author="Reinders, Stephanie [CSAFE]" w:date="2025-11-21T14:21:00Z" w16du:dateUtc="2025-11-21T20:21:00Z">
        <w:r w:rsidRPr="002F0FF7">
          <w:rPr>
            <w:rFonts w:ascii="Consolas" w:hAnsi="Consolas" w:cs="Consolas"/>
            <w:color w:val="880000"/>
            <w:sz w:val="20"/>
            <w:szCs w:val="20"/>
            <w:rPrChange w:id="380" w:author="Reinders, Stephanie [CSAFE]" w:date="2025-11-21T14:21:00Z" w16du:dateUtc="2025-11-21T20:21:00Z">
              <w:rPr>
                <w:rFonts w:ascii="Consolas" w:hAnsi="Consolas" w:cs="Consolas"/>
                <w:color w:val="880000"/>
                <w:sz w:val="17"/>
                <w:szCs w:val="17"/>
              </w:rPr>
            </w:rPrChange>
          </w:rPr>
          <w:t>bulletAnalyzrApp()</w:t>
        </w:r>
      </w:ins>
    </w:p>
    <w:p w14:paraId="6E497EEF" w14:textId="77777777" w:rsidR="002F0FF7" w:rsidRDefault="002F0FF7" w:rsidP="00A26FF1">
      <w:pPr>
        <w:rPr>
          <w:ins w:id="381" w:author="Reinders, Stephanie [CSAFE]" w:date="2025-11-21T14:15:00Z" w16du:dateUtc="2025-11-21T20:15:00Z"/>
          <w:lang w:val="en-US"/>
        </w:rPr>
        <w:pPrChange w:id="382" w:author="Reinders, Stephanie [CSAFE]" w:date="2025-11-21T14:22:00Z" w16du:dateUtc="2025-11-21T20:22:00Z">
          <w:pPr>
            <w:pStyle w:val="ListParagraph"/>
            <w:numPr>
              <w:numId w:val="7"/>
            </w:numPr>
            <w:ind w:hanging="360"/>
          </w:pPr>
        </w:pPrChange>
      </w:pPr>
    </w:p>
    <w:p w14:paraId="2A88E5F3" w14:textId="276BAE00" w:rsidR="002551B6" w:rsidDel="00A26FF1" w:rsidRDefault="00A26FF1" w:rsidP="00A26FF1">
      <w:pPr>
        <w:rPr>
          <w:del w:id="383" w:author="Reinders, Stephanie [CSAFE]" w:date="2025-11-21T14:18:00Z" w16du:dateUtc="2025-11-21T20:18:00Z"/>
          <w:lang w:val="en-US"/>
        </w:rPr>
      </w:pPr>
      <w:ins w:id="384" w:author="Reinders, Stephanie [CSAFE]" w:date="2025-11-21T14:23:00Z" w16du:dateUtc="2025-11-21T20:23:00Z">
        <w:r>
          <w:rPr>
            <w:lang w:val="en-US"/>
          </w:rPr>
          <w:t>Click Begin on the BulletAnalyzr home screen</w:t>
        </w:r>
      </w:ins>
      <w:ins w:id="385" w:author="Reinders, Stephanie [CSAFE]" w:date="2025-11-21T14:24:00Z" w16du:dateUtc="2025-11-21T20:24:00Z">
        <w:r w:rsidR="00A86057">
          <w:rPr>
            <w:lang w:val="en-US"/>
          </w:rPr>
          <w:t>.</w:t>
        </w:r>
      </w:ins>
      <w:ins w:id="386" w:author="Reinders, Stephanie [CSAFE]" w:date="2025-11-21T14:23:00Z" w16du:dateUtc="2025-11-21T20:23:00Z">
        <w:r>
          <w:rPr>
            <w:lang w:val="en-US"/>
          </w:rPr>
          <w:t xml:space="preserve"> </w:t>
        </w:r>
      </w:ins>
      <w:del w:id="387" w:author="Reinders, Stephanie [CSAFE]" w:date="2025-11-21T14:18:00Z" w16du:dateUtc="2025-11-21T20:18:00Z">
        <w:r w:rsidR="00EF7E44" w:rsidRPr="00A26FF1" w:rsidDel="002F0FF7">
          <w:rPr>
            <w:lang w:val="en-US"/>
          </w:rPr>
          <w:delText>Navigate to the BulletAnalyzr folder that you downloaded and unzipped during installation.</w:delText>
        </w:r>
      </w:del>
    </w:p>
    <w:p w14:paraId="6A99280C" w14:textId="49B2B25E" w:rsidR="00EF7E44" w:rsidRPr="00A26FF1" w:rsidDel="002F0FF7" w:rsidRDefault="00A26FF1" w:rsidP="00A26FF1">
      <w:pPr>
        <w:pStyle w:val="ListParagraph"/>
        <w:numPr>
          <w:ilvl w:val="0"/>
          <w:numId w:val="24"/>
        </w:numPr>
        <w:rPr>
          <w:del w:id="388" w:author="Reinders, Stephanie [CSAFE]" w:date="2025-11-21T14:18:00Z" w16du:dateUtc="2025-11-21T20:18:00Z"/>
          <w:lang w:val="en-US"/>
        </w:rPr>
        <w:pPrChange w:id="389" w:author="Reinders, Stephanie [CSAFE]" w:date="2025-11-21T14:23:00Z" w16du:dateUtc="2025-11-21T20:23:00Z">
          <w:pPr>
            <w:pStyle w:val="ListParagraph"/>
            <w:numPr>
              <w:numId w:val="7"/>
            </w:numPr>
            <w:ind w:hanging="360"/>
          </w:pPr>
        </w:pPrChange>
      </w:pPr>
      <w:ins w:id="390" w:author="Reinders, Stephanie [CSAFE]" w:date="2025-11-21T14:23:00Z" w16du:dateUtc="2025-11-21T20:23:00Z">
        <w:r>
          <w:rPr>
            <w:lang w:val="en-US"/>
          </w:rPr>
          <w:t>(</w:t>
        </w:r>
      </w:ins>
      <w:ins w:id="391" w:author="Reinders, Stephanie [CSAFE]" w:date="2025-11-21T14:24:00Z" w16du:dateUtc="2025-11-21T20:24:00Z">
        <w:r>
          <w:rPr>
            <w:lang w:val="en-US"/>
          </w:rPr>
          <w:fldChar w:fldCharType="begin"/>
        </w:r>
        <w:r>
          <w:rPr>
            <w:lang w:val="en-US"/>
          </w:rPr>
          <w:instrText xml:space="preserve"> REF _Ref210813083 \h </w:instrText>
        </w:r>
        <w:r>
          <w:rPr>
            <w:lang w:val="en-US"/>
          </w:rPr>
        </w:r>
        <w:r>
          <w:rPr>
            <w:lang w:val="en-US"/>
          </w:rPr>
          <w:fldChar w:fldCharType="separate"/>
        </w:r>
        <w:r w:rsidRPr="00210563">
          <w:rPr>
            <w:lang w:val="en-US"/>
          </w:rPr>
          <w:t xml:space="preserve">Figure </w:t>
        </w:r>
        <w:r>
          <w:rPr>
            <w:noProof/>
            <w:lang w:val="en-US"/>
          </w:rPr>
          <w:t>10</w:t>
        </w:r>
        <w:r w:rsidDel="008A1BCC">
          <w:rPr>
            <w:noProof/>
            <w:lang w:val="en-US"/>
          </w:rPr>
          <w:t>5</w:t>
        </w:r>
        <w:r>
          <w:rPr>
            <w:lang w:val="en-US"/>
          </w:rPr>
          <w:fldChar w:fldCharType="end"/>
        </w:r>
        <w:r>
          <w:rPr>
            <w:lang w:val="en-US"/>
          </w:rPr>
          <w:t>)</w:t>
        </w:r>
      </w:ins>
      <w:del w:id="392" w:author="Reinders, Stephanie [CSAFE]" w:date="2025-11-21T14:18:00Z" w16du:dateUtc="2025-11-21T20:18:00Z">
        <w:r w:rsidR="00EF7E44" w:rsidRPr="00A26FF1" w:rsidDel="002F0FF7">
          <w:rPr>
            <w:lang w:val="en-US"/>
          </w:rPr>
          <w:delText xml:space="preserve">Double-click on the file named </w:delText>
        </w:r>
        <w:r w:rsidR="00EF7E44" w:rsidRPr="00A26FF1" w:rsidDel="002F0FF7">
          <w:rPr>
            <w:i/>
            <w:iCs/>
            <w:lang w:val="en-US"/>
          </w:rPr>
          <w:delText>rstudio.Rproj</w:delText>
        </w:r>
        <w:r w:rsidR="00EF7E44" w:rsidRPr="00A26FF1" w:rsidDel="002F0FF7">
          <w:rPr>
            <w:lang w:val="en-US"/>
          </w:rPr>
          <w:delText xml:space="preserve"> to open BulletAnalyzr in RStudio.</w:delText>
        </w:r>
      </w:del>
    </w:p>
    <w:p w14:paraId="23273125" w14:textId="4123139F" w:rsidR="00EF7E44" w:rsidDel="002F0FF7" w:rsidRDefault="00EF7E44" w:rsidP="00A26FF1">
      <w:pPr>
        <w:pStyle w:val="ListParagraph"/>
        <w:rPr>
          <w:del w:id="393" w:author="Reinders, Stephanie [CSAFE]" w:date="2025-11-21T14:18:00Z" w16du:dateUtc="2025-11-21T20:18:00Z"/>
          <w:lang w:val="en-US"/>
        </w:rPr>
        <w:pPrChange w:id="394" w:author="Reinders, Stephanie [CSAFE]" w:date="2025-11-21T14:23:00Z" w16du:dateUtc="2025-11-21T20:23:00Z">
          <w:pPr>
            <w:pStyle w:val="ListParagraph"/>
            <w:numPr>
              <w:numId w:val="7"/>
            </w:numPr>
            <w:ind w:hanging="360"/>
          </w:pPr>
        </w:pPrChange>
      </w:pPr>
      <w:del w:id="395" w:author="Reinders, Stephanie [CSAFE]" w:date="2025-11-21T14:18:00Z" w16du:dateUtc="2025-11-21T20:18:00Z">
        <w:r w:rsidDel="002F0FF7">
          <w:rPr>
            <w:lang w:val="en-US"/>
          </w:rPr>
          <w:delText>If, for some reason, the previous step did not work.  You can also open BulletAnalyzr from within RStudio.</w:delText>
        </w:r>
      </w:del>
    </w:p>
    <w:p w14:paraId="7DC14F4D" w14:textId="1FE6876C" w:rsidR="002551B6" w:rsidRPr="00EF7E44" w:rsidDel="002F0FF7" w:rsidRDefault="00EF7E44" w:rsidP="00A26FF1">
      <w:pPr>
        <w:pStyle w:val="ListParagraph"/>
        <w:rPr>
          <w:del w:id="396" w:author="Reinders, Stephanie [CSAFE]" w:date="2025-11-21T14:18:00Z" w16du:dateUtc="2025-11-21T20:18:00Z"/>
          <w:lang w:val="en-US"/>
        </w:rPr>
        <w:pPrChange w:id="397" w:author="Reinders, Stephanie [CSAFE]" w:date="2025-11-21T14:23:00Z" w16du:dateUtc="2025-11-21T20:23:00Z">
          <w:pPr>
            <w:pStyle w:val="ListParagraph"/>
            <w:numPr>
              <w:ilvl w:val="1"/>
              <w:numId w:val="7"/>
            </w:numPr>
            <w:ind w:left="1440" w:hanging="360"/>
          </w:pPr>
        </w:pPrChange>
      </w:pPr>
      <w:del w:id="398" w:author="Reinders, Stephanie [CSAFE]" w:date="2025-11-21T14:18:00Z" w16du:dateUtc="2025-11-21T20:18:00Z">
        <w:r w:rsidDel="002F0FF7">
          <w:rPr>
            <w:lang w:val="en-US"/>
          </w:rPr>
          <w:delText>Open RStudio</w:delText>
        </w:r>
      </w:del>
    </w:p>
    <w:p w14:paraId="7C0C2904" w14:textId="35CEA5ED" w:rsidR="002551B6" w:rsidRPr="00EF7E44" w:rsidDel="002F0FF7" w:rsidRDefault="002551B6" w:rsidP="00A26FF1">
      <w:pPr>
        <w:pStyle w:val="ListParagraph"/>
        <w:rPr>
          <w:del w:id="399" w:author="Reinders, Stephanie [CSAFE]" w:date="2025-11-21T14:18:00Z" w16du:dateUtc="2025-11-21T20:18:00Z"/>
          <w:lang w:val="en-US"/>
        </w:rPr>
        <w:pPrChange w:id="400" w:author="Reinders, Stephanie [CSAFE]" w:date="2025-11-21T14:23:00Z" w16du:dateUtc="2025-11-21T20:23:00Z">
          <w:pPr>
            <w:pStyle w:val="ListParagraph"/>
            <w:numPr>
              <w:ilvl w:val="1"/>
              <w:numId w:val="7"/>
            </w:numPr>
            <w:ind w:left="1440" w:hanging="360"/>
          </w:pPr>
        </w:pPrChange>
      </w:pPr>
      <w:del w:id="401" w:author="Reinders, Stephanie [CSAFE]" w:date="2025-11-21T14:18:00Z" w16du:dateUtc="2025-11-21T20:18:00Z">
        <w:r w:rsidRPr="00EF7E44" w:rsidDel="002F0FF7">
          <w:rPr>
            <w:lang w:val="en-US"/>
          </w:rPr>
          <w:delText>Click Open Project in the top-right corner.</w:delText>
        </w:r>
      </w:del>
    </w:p>
    <w:p w14:paraId="798E7BCE" w14:textId="136D6131" w:rsidR="002551B6" w:rsidRPr="003E075B" w:rsidDel="002F0FF7" w:rsidRDefault="002551B6" w:rsidP="00A26FF1">
      <w:pPr>
        <w:pStyle w:val="ListParagraph"/>
        <w:rPr>
          <w:del w:id="402" w:author="Reinders, Stephanie [CSAFE]" w:date="2025-11-21T14:18:00Z" w16du:dateUtc="2025-11-21T20:18:00Z"/>
          <w:lang w:val="en-US"/>
        </w:rPr>
        <w:pPrChange w:id="403" w:author="Reinders, Stephanie [CSAFE]" w:date="2025-11-21T14:23:00Z" w16du:dateUtc="2025-11-21T20:23:00Z">
          <w:pPr>
            <w:pStyle w:val="ListParagraph"/>
            <w:numPr>
              <w:ilvl w:val="1"/>
              <w:numId w:val="7"/>
            </w:numPr>
            <w:ind w:left="1440" w:hanging="360"/>
          </w:pPr>
        </w:pPrChange>
      </w:pPr>
      <w:del w:id="404" w:author="Reinders, Stephanie [CSAFE]" w:date="2025-11-21T14:18:00Z" w16du:dateUtc="2025-11-21T20:18:00Z">
        <w:r w:rsidRPr="003E075B" w:rsidDel="002F0FF7">
          <w:rPr>
            <w:lang w:val="en-US"/>
          </w:rPr>
          <w:delText>Select the bulletAnalyzer folder that you unzipped during installation.</w:delText>
        </w:r>
      </w:del>
    </w:p>
    <w:p w14:paraId="6A3089B1" w14:textId="204C94E1" w:rsidR="002551B6" w:rsidRPr="003E075B" w:rsidDel="002F0FF7" w:rsidRDefault="002551B6" w:rsidP="00A26FF1">
      <w:pPr>
        <w:pStyle w:val="ListParagraph"/>
        <w:rPr>
          <w:del w:id="405" w:author="Reinders, Stephanie [CSAFE]" w:date="2025-11-21T14:18:00Z" w16du:dateUtc="2025-11-21T20:18:00Z"/>
          <w:lang w:val="en-US"/>
        </w:rPr>
        <w:pPrChange w:id="406" w:author="Reinders, Stephanie [CSAFE]" w:date="2025-11-21T14:23:00Z" w16du:dateUtc="2025-11-21T20:23:00Z">
          <w:pPr>
            <w:pStyle w:val="ListParagraph"/>
            <w:numPr>
              <w:ilvl w:val="1"/>
              <w:numId w:val="7"/>
            </w:numPr>
            <w:ind w:left="1440" w:hanging="360"/>
          </w:pPr>
        </w:pPrChange>
      </w:pPr>
      <w:del w:id="407" w:author="Reinders, Stephanie [CSAFE]" w:date="2025-11-21T14:18:00Z" w16du:dateUtc="2025-11-21T20:18:00Z">
        <w:r w:rsidRPr="003E075B" w:rsidDel="002F0FF7">
          <w:rPr>
            <w:lang w:val="en-US"/>
          </w:rPr>
          <w:delText xml:space="preserve">Select the RStudio project File named </w:delText>
        </w:r>
        <w:r w:rsidRPr="003E075B" w:rsidDel="002F0FF7">
          <w:rPr>
            <w:i/>
            <w:iCs/>
            <w:lang w:val="en-US"/>
          </w:rPr>
          <w:delText>rstudio.Rproj</w:delText>
        </w:r>
        <w:r w:rsidRPr="003E075B" w:rsidDel="002F0FF7">
          <w:rPr>
            <w:lang w:val="en-US"/>
          </w:rPr>
          <w:delText>.</w:delText>
        </w:r>
      </w:del>
    </w:p>
    <w:p w14:paraId="58C06F56" w14:textId="4EFD66A3" w:rsidR="005A1C89" w:rsidRPr="005A1C89" w:rsidDel="002F0FF7" w:rsidRDefault="008D1582" w:rsidP="00A26FF1">
      <w:pPr>
        <w:pStyle w:val="ListParagraph"/>
        <w:rPr>
          <w:del w:id="408" w:author="Reinders, Stephanie [CSAFE]" w:date="2025-11-21T14:16:00Z" w16du:dateUtc="2025-11-21T20:16:00Z"/>
          <w:lang w:val="en-US"/>
        </w:rPr>
        <w:pPrChange w:id="409" w:author="Reinders, Stephanie [CSAFE]" w:date="2025-11-21T14:23:00Z" w16du:dateUtc="2025-11-21T20:23:00Z">
          <w:pPr>
            <w:pStyle w:val="ListParagraph"/>
            <w:numPr>
              <w:numId w:val="7"/>
            </w:numPr>
            <w:ind w:hanging="360"/>
          </w:pPr>
        </w:pPrChange>
      </w:pPr>
      <w:del w:id="410" w:author="Reinders, Stephanie [CSAFE]" w:date="2025-11-21T14:16:00Z" w16du:dateUtc="2025-11-21T20:16:00Z">
        <w:r w:rsidRPr="008D1582" w:rsidDel="002F0FF7">
          <w:rPr>
            <w:lang w:val="en-US"/>
          </w:rPr>
          <w:delText xml:space="preserve">Once </w:delText>
        </w:r>
        <w:r w:rsidDel="002F0FF7">
          <w:rPr>
            <w:lang w:val="en-US"/>
          </w:rPr>
          <w:delText xml:space="preserve">BulletAnalyzr is open, </w:delText>
        </w:r>
        <w:r w:rsidR="002551B6" w:rsidRPr="008D1582" w:rsidDel="002F0FF7">
          <w:rPr>
            <w:lang w:val="en-US"/>
          </w:rPr>
          <w:delText>navigate to the Files tab and double-click the app folder to open it.</w:delText>
        </w:r>
        <w:r w:rsidDel="002F0FF7">
          <w:rPr>
            <w:lang w:val="en-US"/>
          </w:rPr>
          <w:delText xml:space="preserve"> (</w:delText>
        </w:r>
        <w:r w:rsidDel="002F0FF7">
          <w:rPr>
            <w:lang w:val="en-US"/>
          </w:rPr>
          <w:fldChar w:fldCharType="begin"/>
        </w:r>
        <w:r w:rsidDel="002F0FF7">
          <w:rPr>
            <w:lang w:val="en-US"/>
          </w:rPr>
          <w:delInstrText xml:space="preserve"> REF _Ref210812265 \h </w:delInstrText>
        </w:r>
        <w:r w:rsidDel="002F0FF7">
          <w:rPr>
            <w:lang w:val="en-US"/>
          </w:rPr>
        </w:r>
      </w:del>
      <w:r w:rsidR="00A26FF1">
        <w:rPr>
          <w:lang w:val="en-US"/>
        </w:rPr>
        <w:instrText xml:space="preserve"> \* MERGEFORMAT </w:instrText>
      </w:r>
      <w:del w:id="411" w:author="Reinders, Stephanie [CSAFE]" w:date="2025-11-21T14:16:00Z" w16du:dateUtc="2025-11-21T20:16:00Z">
        <w:r w:rsidDel="002F0FF7">
          <w:rPr>
            <w:lang w:val="en-US"/>
          </w:rPr>
          <w:fldChar w:fldCharType="separate"/>
        </w:r>
        <w:r w:rsidR="003E075B" w:rsidRPr="008D1582" w:rsidDel="002F0FF7">
          <w:rPr>
            <w:lang w:val="en-US"/>
          </w:rPr>
          <w:delText xml:space="preserve">Figure </w:delText>
        </w:r>
        <w:r w:rsidR="003E075B" w:rsidDel="002F0FF7">
          <w:rPr>
            <w:noProof/>
            <w:lang w:val="en-US"/>
          </w:rPr>
          <w:delText>3</w:delText>
        </w:r>
        <w:r w:rsidDel="002F0FF7">
          <w:rPr>
            <w:lang w:val="en-US"/>
          </w:rPr>
          <w:fldChar w:fldCharType="end"/>
        </w:r>
        <w:r w:rsidDel="002F0FF7">
          <w:rPr>
            <w:lang w:val="en-US"/>
          </w:rPr>
          <w:delText>)</w:delText>
        </w:r>
      </w:del>
    </w:p>
    <w:p w14:paraId="697C1C38" w14:textId="6A5749AA" w:rsidR="005A1C89" w:rsidRPr="005A1C89" w:rsidDel="002F0FF7" w:rsidRDefault="005A1C89" w:rsidP="00A26FF1">
      <w:pPr>
        <w:pStyle w:val="ListParagraph"/>
        <w:rPr>
          <w:del w:id="412" w:author="Reinders, Stephanie [CSAFE]" w:date="2025-11-21T14:16:00Z" w16du:dateUtc="2025-11-21T20:16:00Z"/>
          <w:lang w:val="en-US"/>
        </w:rPr>
        <w:pPrChange w:id="413" w:author="Reinders, Stephanie [CSAFE]" w:date="2025-11-21T14:23:00Z" w16du:dateUtc="2025-11-21T20:23:00Z">
          <w:pPr>
            <w:numPr>
              <w:numId w:val="8"/>
            </w:numPr>
            <w:tabs>
              <w:tab w:val="num" w:pos="720"/>
            </w:tabs>
            <w:ind w:left="720" w:hanging="360"/>
          </w:pPr>
        </w:pPrChange>
      </w:pPr>
      <w:del w:id="414" w:author="Reinders, Stephanie [CSAFE]" w:date="2025-11-21T14:16:00Z" w16du:dateUtc="2025-11-21T20:16:00Z">
        <w:r w:rsidRPr="005A1C89" w:rsidDel="002F0FF7">
          <w:rPr>
            <w:lang w:val="en-US"/>
          </w:rPr>
          <w:delText xml:space="preserve">Click the </w:delText>
        </w:r>
        <w:r w:rsidRPr="005A1C89" w:rsidDel="002F0FF7">
          <w:rPr>
            <w:i/>
            <w:iCs/>
            <w:lang w:val="en-US"/>
          </w:rPr>
          <w:delText>server.R</w:delText>
        </w:r>
        <w:r w:rsidRPr="005A1C89" w:rsidDel="002F0FF7">
          <w:rPr>
            <w:lang w:val="en-US"/>
          </w:rPr>
          <w:delText xml:space="preserve"> file to open it in RStudio’s main window.</w:delText>
        </w:r>
        <w:r w:rsidR="00611E49" w:rsidDel="002F0FF7">
          <w:rPr>
            <w:lang w:val="en-US"/>
          </w:rPr>
          <w:delText xml:space="preserve"> (</w:delText>
        </w:r>
        <w:r w:rsidR="00611E49" w:rsidDel="002F0FF7">
          <w:rPr>
            <w:lang w:val="en-US"/>
          </w:rPr>
          <w:fldChar w:fldCharType="begin"/>
        </w:r>
        <w:r w:rsidR="00611E49" w:rsidDel="002F0FF7">
          <w:rPr>
            <w:lang w:val="en-US"/>
          </w:rPr>
          <w:delInstrText xml:space="preserve"> REF _Ref210812800 \h </w:delInstrText>
        </w:r>
        <w:r w:rsidR="00611E49" w:rsidDel="002F0FF7">
          <w:rPr>
            <w:lang w:val="en-US"/>
          </w:rPr>
        </w:r>
      </w:del>
      <w:r w:rsidR="00A26FF1">
        <w:rPr>
          <w:lang w:val="en-US"/>
        </w:rPr>
        <w:instrText xml:space="preserve"> \* MERGEFORMAT </w:instrText>
      </w:r>
      <w:del w:id="415" w:author="Reinders, Stephanie [CSAFE]" w:date="2025-11-21T14:16:00Z" w16du:dateUtc="2025-11-21T20:16:00Z">
        <w:r w:rsidR="00611E49" w:rsidDel="002F0FF7">
          <w:rPr>
            <w:lang w:val="en-US"/>
          </w:rPr>
          <w:fldChar w:fldCharType="separate"/>
        </w:r>
        <w:r w:rsidR="003E075B" w:rsidRPr="00611E49" w:rsidDel="002F0FF7">
          <w:rPr>
            <w:lang w:val="en-US"/>
          </w:rPr>
          <w:delText xml:space="preserve">Figure </w:delText>
        </w:r>
        <w:r w:rsidR="003E075B" w:rsidDel="002F0FF7">
          <w:rPr>
            <w:noProof/>
            <w:lang w:val="en-US"/>
          </w:rPr>
          <w:delText>4</w:delText>
        </w:r>
        <w:r w:rsidR="00611E49" w:rsidDel="002F0FF7">
          <w:rPr>
            <w:lang w:val="en-US"/>
          </w:rPr>
          <w:fldChar w:fldCharType="end"/>
        </w:r>
        <w:r w:rsidR="00611E49" w:rsidDel="002F0FF7">
          <w:rPr>
            <w:lang w:val="en-US"/>
          </w:rPr>
          <w:delText>)</w:delText>
        </w:r>
      </w:del>
    </w:p>
    <w:p w14:paraId="039C1A28" w14:textId="31B1DF6B" w:rsidR="005A1C89" w:rsidDel="002F0FF7" w:rsidRDefault="005A1C89" w:rsidP="00A26FF1">
      <w:pPr>
        <w:pStyle w:val="ListParagraph"/>
        <w:rPr>
          <w:del w:id="416" w:author="Reinders, Stephanie [CSAFE]" w:date="2025-11-21T14:16:00Z" w16du:dateUtc="2025-11-21T20:16:00Z"/>
          <w:lang w:val="en-US"/>
        </w:rPr>
        <w:pPrChange w:id="417" w:author="Reinders, Stephanie [CSAFE]" w:date="2025-11-21T14:23:00Z" w16du:dateUtc="2025-11-21T20:23:00Z">
          <w:pPr>
            <w:numPr>
              <w:numId w:val="8"/>
            </w:numPr>
            <w:tabs>
              <w:tab w:val="num" w:pos="720"/>
            </w:tabs>
            <w:ind w:left="720" w:hanging="360"/>
          </w:pPr>
        </w:pPrChange>
      </w:pPr>
      <w:del w:id="418" w:author="Reinders, Stephanie [CSAFE]" w:date="2025-11-21T14:16:00Z" w16du:dateUtc="2025-11-21T20:16:00Z">
        <w:r w:rsidRPr="005A1C89" w:rsidDel="002F0FF7">
          <w:rPr>
            <w:lang w:val="en-US"/>
          </w:rPr>
          <w:delText>Click Run App in the main window to launch the app.</w:delText>
        </w:r>
        <w:r w:rsidR="00611E49" w:rsidDel="002F0FF7">
          <w:rPr>
            <w:lang w:val="en-US"/>
          </w:rPr>
          <w:delText xml:space="preserve"> (</w:delText>
        </w:r>
        <w:r w:rsidR="00611E49" w:rsidDel="002F0FF7">
          <w:rPr>
            <w:lang w:val="en-US"/>
          </w:rPr>
          <w:fldChar w:fldCharType="begin"/>
        </w:r>
        <w:r w:rsidR="00611E49" w:rsidDel="002F0FF7">
          <w:rPr>
            <w:lang w:val="en-US"/>
          </w:rPr>
          <w:delInstrText xml:space="preserve"> REF _Ref210812800 \h </w:delInstrText>
        </w:r>
        <w:r w:rsidR="00611E49" w:rsidDel="002F0FF7">
          <w:rPr>
            <w:lang w:val="en-US"/>
          </w:rPr>
        </w:r>
      </w:del>
      <w:r w:rsidR="00A26FF1">
        <w:rPr>
          <w:lang w:val="en-US"/>
        </w:rPr>
        <w:instrText xml:space="preserve"> \* MERGEFORMAT </w:instrText>
      </w:r>
      <w:del w:id="419" w:author="Reinders, Stephanie [CSAFE]" w:date="2025-11-21T14:16:00Z" w16du:dateUtc="2025-11-21T20:16:00Z">
        <w:r w:rsidR="00611E49" w:rsidDel="002F0FF7">
          <w:rPr>
            <w:lang w:val="en-US"/>
          </w:rPr>
          <w:fldChar w:fldCharType="separate"/>
        </w:r>
        <w:r w:rsidR="003E075B" w:rsidRPr="00611E49" w:rsidDel="002F0FF7">
          <w:rPr>
            <w:lang w:val="en-US"/>
          </w:rPr>
          <w:delText xml:space="preserve">Figure </w:delText>
        </w:r>
        <w:r w:rsidR="003E075B" w:rsidDel="002F0FF7">
          <w:rPr>
            <w:noProof/>
            <w:lang w:val="en-US"/>
          </w:rPr>
          <w:delText>4</w:delText>
        </w:r>
        <w:r w:rsidR="00611E49" w:rsidDel="002F0FF7">
          <w:rPr>
            <w:lang w:val="en-US"/>
          </w:rPr>
          <w:fldChar w:fldCharType="end"/>
        </w:r>
        <w:r w:rsidR="00611E49" w:rsidDel="002F0FF7">
          <w:rPr>
            <w:lang w:val="en-US"/>
          </w:rPr>
          <w:delText>)</w:delText>
        </w:r>
      </w:del>
    </w:p>
    <w:p w14:paraId="442199D6" w14:textId="703A8332" w:rsidR="00210563" w:rsidRPr="00A26FF1" w:rsidDel="00A26FF1" w:rsidRDefault="00210563" w:rsidP="00A26FF1">
      <w:pPr>
        <w:pStyle w:val="ListParagraph"/>
        <w:rPr>
          <w:del w:id="420" w:author="Reinders, Stephanie [CSAFE]" w:date="2025-11-21T14:23:00Z" w16du:dateUtc="2025-11-21T20:23:00Z"/>
          <w:lang w:val="en-US"/>
        </w:rPr>
        <w:pPrChange w:id="421" w:author="Reinders, Stephanie [CSAFE]" w:date="2025-11-21T14:23:00Z" w16du:dateUtc="2025-11-21T20:23:00Z">
          <w:pPr>
            <w:numPr>
              <w:numId w:val="8"/>
            </w:numPr>
            <w:tabs>
              <w:tab w:val="num" w:pos="720"/>
            </w:tabs>
            <w:ind w:left="720" w:hanging="360"/>
          </w:pPr>
        </w:pPrChange>
      </w:pPr>
      <w:del w:id="422" w:author="Reinders, Stephanie [CSAFE]" w:date="2025-11-21T14:23:00Z" w16du:dateUtc="2025-11-21T20:23:00Z">
        <w:r w:rsidRPr="00A26FF1" w:rsidDel="00A26FF1">
          <w:rPr>
            <w:lang w:val="en-US"/>
          </w:rPr>
          <w:delText>Click Begin on the BulletAnalyzr home screen. (</w:delText>
        </w:r>
        <w:r w:rsidR="009E20A4" w:rsidRPr="00A26FF1" w:rsidDel="00A26FF1">
          <w:rPr>
            <w:lang w:val="en-US"/>
          </w:rPr>
          <w:fldChar w:fldCharType="begin"/>
        </w:r>
        <w:r w:rsidR="009E20A4" w:rsidRPr="00A26FF1" w:rsidDel="00A26FF1">
          <w:rPr>
            <w:lang w:val="en-US"/>
          </w:rPr>
          <w:delInstrText xml:space="preserve"> REF _Ref210813083 \h </w:delInstrText>
        </w:r>
        <w:r w:rsidR="009E20A4" w:rsidDel="00A26FF1">
          <w:rPr>
            <w:lang w:val="en-US"/>
          </w:rPr>
        </w:r>
        <w:r w:rsidR="00A26FF1" w:rsidRPr="00A26FF1" w:rsidDel="00A26FF1">
          <w:rPr>
            <w:lang w:val="en-US"/>
          </w:rPr>
          <w:delInstrText xml:space="preserve"> \* MERGEFORMAT </w:delInstrText>
        </w:r>
        <w:r w:rsidR="009E20A4" w:rsidRPr="00A26FF1" w:rsidDel="00A26FF1">
          <w:rPr>
            <w:lang w:val="en-US"/>
          </w:rPr>
          <w:fldChar w:fldCharType="separate"/>
        </w:r>
        <w:r w:rsidR="003E075B" w:rsidRPr="00A26FF1" w:rsidDel="00A26FF1">
          <w:rPr>
            <w:lang w:val="en-US"/>
          </w:rPr>
          <w:delText xml:space="preserve">Figure </w:delText>
        </w:r>
        <w:r w:rsidR="003E075B" w:rsidRPr="00A26FF1" w:rsidDel="00A26FF1">
          <w:rPr>
            <w:noProof/>
            <w:lang w:val="en-US"/>
          </w:rPr>
          <w:delText>5</w:delText>
        </w:r>
        <w:r w:rsidR="009E20A4" w:rsidRPr="00A26FF1" w:rsidDel="00A26FF1">
          <w:rPr>
            <w:lang w:val="en-US"/>
          </w:rPr>
          <w:fldChar w:fldCharType="end"/>
        </w:r>
        <w:r w:rsidR="009E20A4" w:rsidRPr="00A26FF1" w:rsidDel="00A26FF1">
          <w:rPr>
            <w:lang w:val="en-US"/>
          </w:rPr>
          <w:delText>)</w:delText>
        </w:r>
      </w:del>
    </w:p>
    <w:p w14:paraId="4B32FA5A" w14:textId="77777777" w:rsidR="00611E49" w:rsidRPr="00611E49" w:rsidRDefault="00611E49" w:rsidP="00A26FF1">
      <w:pPr>
        <w:pStyle w:val="ListParagraph"/>
        <w:rPr>
          <w:lang w:val="en-US"/>
        </w:rPr>
        <w:pPrChange w:id="423" w:author="Reinders, Stephanie [CSAFE]" w:date="2025-11-21T14:23:00Z" w16du:dateUtc="2025-11-21T20:23:00Z">
          <w:pPr>
            <w:ind w:left="360"/>
          </w:pPr>
        </w:pPrChange>
      </w:pPr>
    </w:p>
    <w:p w14:paraId="54655335" w14:textId="53C4FA8D" w:rsidR="008D1582" w:rsidDel="002F0FF7" w:rsidRDefault="008D1582" w:rsidP="008D1582">
      <w:pPr>
        <w:keepNext/>
        <w:jc w:val="center"/>
        <w:rPr>
          <w:del w:id="424" w:author="Reinders, Stephanie [CSAFE]" w:date="2025-11-21T14:16:00Z" w16du:dateUtc="2025-11-21T20:16:00Z"/>
        </w:rPr>
      </w:pPr>
      <w:del w:id="425" w:author="Reinders, Stephanie [CSAFE]" w:date="2025-11-21T14:16:00Z" w16du:dateUtc="2025-11-21T20:16:00Z">
        <w:r w:rsidDel="002F0FF7">
          <w:rPr>
            <w:noProof/>
            <w:lang w:val="en-US"/>
            <w14:ligatures w14:val="none"/>
          </w:rPr>
          <w:lastRenderedPageBreak/>
          <mc:AlternateContent>
            <mc:Choice Requires="wpg">
              <w:drawing>
                <wp:inline distT="0" distB="0" distL="0" distR="0" wp14:anchorId="5CDD470C" wp14:editId="05FFC9BE">
                  <wp:extent cx="3445630" cy="3185667"/>
                  <wp:effectExtent l="12700" t="12700" r="0" b="2540"/>
                  <wp:docPr id="1407275623" name="Group 18"/>
                  <wp:cNvGraphicFramePr/>
                  <a:graphic xmlns:a="http://schemas.openxmlformats.org/drawingml/2006/main">
                    <a:graphicData uri="http://schemas.microsoft.com/office/word/2010/wordprocessingGroup">
                      <wpg:wgp>
                        <wpg:cNvGrpSpPr/>
                        <wpg:grpSpPr>
                          <a:xfrm>
                            <a:off x="0" y="0"/>
                            <a:ext cx="3445630" cy="3185667"/>
                            <a:chOff x="0" y="0"/>
                            <a:chExt cx="3445630" cy="3185667"/>
                          </a:xfrm>
                        </wpg:grpSpPr>
                        <pic:pic xmlns:pic="http://schemas.openxmlformats.org/drawingml/2006/picture">
                          <pic:nvPicPr>
                            <pic:cNvPr id="1162725816" name="Picture 1" descr="A screenshot of a computer program&#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2045" y="40512"/>
                              <a:ext cx="3283585" cy="3145155"/>
                            </a:xfrm>
                            <a:prstGeom prst="rect">
                              <a:avLst/>
                            </a:prstGeom>
                          </pic:spPr>
                        </pic:pic>
                        <wps:wsp>
                          <wps:cNvPr id="238676659" name="Oval 1"/>
                          <wps:cNvSpPr/>
                          <wps:spPr>
                            <a:xfrm>
                              <a:off x="0" y="0"/>
                              <a:ext cx="647700" cy="2590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682192" name="Oval 1"/>
                          <wps:cNvSpPr/>
                          <wps:spPr>
                            <a:xfrm>
                              <a:off x="266217" y="1435261"/>
                              <a:ext cx="647700" cy="2590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879934" name="Straight Arrow Connector 5"/>
                          <wps:cNvCnPr/>
                          <wps:spPr>
                            <a:xfrm flipH="1" flipV="1">
                              <a:off x="798653" y="254643"/>
                              <a:ext cx="339779" cy="23406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9804315" name="Straight Arrow Connector 5"/>
                          <wps:cNvCnPr/>
                          <wps:spPr>
                            <a:xfrm flipH="1" flipV="1">
                              <a:off x="1012784" y="1695691"/>
                              <a:ext cx="339779" cy="23406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DB3772" id="Group 18" o:spid="_x0000_s1026" style="width:271.3pt;height:250.85pt;mso-position-horizontal-relative:char;mso-position-vertical-relative:line" coordsize="34456,3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">
                  <v:shape id="Picture 1" o:spid="_x0000_s1027" type="#_x0000_t75" alt="A screenshot of a computer program&#10;&#10;AI-generated content may be incorrect." style="position:absolute;left:1620;top:405;width:32836;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">
                    <v:imagedata r:id="rId25" o:title="A screenshot of a computer program&#10;&#10;AI-generated content may be incorrect"/>
                  </v:shape>
                  <v:oval id="Oval 1" o:spid="_x0000_s1028" style="position:absolute;width:6477;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" filled="f" strokecolor="#e00" strokeweight="2pt"/>
                  <v:oval id="Oval 1" o:spid="_x0000_s1029" style="position:absolute;left:2662;top:14352;width:6477;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" filled="f" strokecolor="#e00" strokeweight="2pt"/>
                  <v:shape id="Straight Arrow Connector 5" o:spid="_x0000_s1030" type="#_x0000_t32" style="position:absolute;left:7986;top:2546;width:3398;height:2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" strokecolor="#e00" strokeweight="1.5pt">
                    <v:stroke endarrow="block"/>
                  </v:shape>
                  <v:shape id="Straight Arrow Connector 5" o:spid="_x0000_s1031" type="#_x0000_t32" style="position:absolute;left:10127;top:16956;width:3398;height:2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" strokecolor="#e00" strokeweight="1.5pt">
                    <v:stroke endarrow="block"/>
                  </v:shape>
                  <w10:anchorlock/>
                </v:group>
              </w:pict>
            </mc:Fallback>
          </mc:AlternateContent>
        </w:r>
      </w:del>
    </w:p>
    <w:p w14:paraId="062A9143" w14:textId="7E800135" w:rsidR="008D1582" w:rsidRPr="008D1582" w:rsidDel="002F0FF7" w:rsidRDefault="008D1582" w:rsidP="008D1582">
      <w:pPr>
        <w:pStyle w:val="Caption"/>
        <w:jc w:val="center"/>
        <w:rPr>
          <w:del w:id="426" w:author="Reinders, Stephanie [CSAFE]" w:date="2025-11-21T14:16:00Z" w16du:dateUtc="2025-11-21T20:16:00Z"/>
          <w:lang w:val="en-US"/>
        </w:rPr>
      </w:pPr>
      <w:bookmarkStart w:id="427" w:name="_Ref210812265"/>
      <w:del w:id="428" w:author="Reinders, Stephanie [CSAFE]" w:date="2025-11-21T14:16:00Z" w16du:dateUtc="2025-11-21T20:16:00Z">
        <w:r w:rsidRPr="008D1582" w:rsidDel="002F0FF7">
          <w:rPr>
            <w:lang w:val="en-US"/>
          </w:rPr>
          <w:delText xml:space="preserve">Figure </w:delText>
        </w:r>
        <w:r w:rsidDel="002F0FF7">
          <w:fldChar w:fldCharType="begin"/>
        </w:r>
        <w:r w:rsidRPr="008D1582" w:rsidDel="002F0FF7">
          <w:rPr>
            <w:lang w:val="en-US"/>
          </w:rPr>
          <w:delInstrText xml:space="preserve"> SEQ Figure \* ARABIC </w:delInstrText>
        </w:r>
        <w:r w:rsidDel="002F0FF7">
          <w:fldChar w:fldCharType="separate"/>
        </w:r>
      </w:del>
      <w:del w:id="429" w:author="Reinders, Stephanie [CSAFE]" w:date="2025-11-21T13:40:00Z" w16du:dateUtc="2025-11-21T19:40:00Z">
        <w:r w:rsidR="003E075B" w:rsidDel="008A1BCC">
          <w:rPr>
            <w:noProof/>
            <w:lang w:val="en-US"/>
          </w:rPr>
          <w:delText>3</w:delText>
        </w:r>
      </w:del>
      <w:del w:id="430" w:author="Reinders, Stephanie [CSAFE]" w:date="2025-11-21T14:16:00Z" w16du:dateUtc="2025-11-21T20:16:00Z">
        <w:r w:rsidDel="002F0FF7">
          <w:fldChar w:fldCharType="end"/>
        </w:r>
        <w:bookmarkEnd w:id="427"/>
        <w:r w:rsidDel="002F0FF7">
          <w:rPr>
            <w:lang w:val="en-US"/>
          </w:rPr>
          <w:delText>. Find the Files tab in RStudio. Then open the app folder.</w:delText>
        </w:r>
      </w:del>
    </w:p>
    <w:p w14:paraId="1321BF30" w14:textId="186EEB34" w:rsidR="00611E49" w:rsidDel="002F0FF7" w:rsidRDefault="00611E49" w:rsidP="00611E49">
      <w:pPr>
        <w:keepNext/>
        <w:jc w:val="center"/>
        <w:rPr>
          <w:del w:id="431" w:author="Reinders, Stephanie [CSAFE]" w:date="2025-11-21T14:16:00Z" w16du:dateUtc="2025-11-21T20:16:00Z"/>
        </w:rPr>
      </w:pPr>
      <w:del w:id="432" w:author="Reinders, Stephanie [CSAFE]" w:date="2025-11-21T14:16:00Z" w16du:dateUtc="2025-11-21T20:16:00Z">
        <w:r w:rsidDel="002F0FF7">
          <w:rPr>
            <w:noProof/>
            <w14:ligatures w14:val="none"/>
          </w:rPr>
          <mc:AlternateContent>
            <mc:Choice Requires="wpg">
              <w:drawing>
                <wp:inline distT="0" distB="0" distL="0" distR="0" wp14:anchorId="52EA5097" wp14:editId="028AE49A">
                  <wp:extent cx="4792980" cy="2206625"/>
                  <wp:effectExtent l="0" t="0" r="0" b="3175"/>
                  <wp:docPr id="619686734" name="Group 21"/>
                  <wp:cNvGraphicFramePr/>
                  <a:graphic xmlns:a="http://schemas.openxmlformats.org/drawingml/2006/main">
                    <a:graphicData uri="http://schemas.microsoft.com/office/word/2010/wordprocessingGroup">
                      <wpg:wgp>
                        <wpg:cNvGrpSpPr/>
                        <wpg:grpSpPr>
                          <a:xfrm>
                            <a:off x="0" y="0"/>
                            <a:ext cx="4792980" cy="2206625"/>
                            <a:chOff x="0" y="0"/>
                            <a:chExt cx="4792980" cy="2206625"/>
                          </a:xfrm>
                        </wpg:grpSpPr>
                        <pic:pic xmlns:pic="http://schemas.openxmlformats.org/drawingml/2006/picture">
                          <pic:nvPicPr>
                            <pic:cNvPr id="642983905" name="Picture 1" descr="A screenshot of a computer&#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92980" cy="2206625"/>
                            </a:xfrm>
                            <a:prstGeom prst="rect">
                              <a:avLst/>
                            </a:prstGeom>
                          </pic:spPr>
                        </pic:pic>
                        <wps:wsp>
                          <wps:cNvPr id="486379489" name="Oval 1"/>
                          <wps:cNvSpPr/>
                          <wps:spPr>
                            <a:xfrm>
                              <a:off x="63661" y="63661"/>
                              <a:ext cx="647065" cy="25844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977621" name="Straight Arrow Connector 5"/>
                          <wps:cNvCnPr/>
                          <wps:spPr>
                            <a:xfrm flipH="1" flipV="1">
                              <a:off x="810228" y="324091"/>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7644923" name="Oval 1"/>
                          <wps:cNvSpPr/>
                          <wps:spPr>
                            <a:xfrm>
                              <a:off x="3108928" y="302067"/>
                              <a:ext cx="729205" cy="25844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037721" name="Straight Arrow Connector 5"/>
                          <wps:cNvCnPr/>
                          <wps:spPr>
                            <a:xfrm flipH="1" flipV="1">
                              <a:off x="3883306" y="561372"/>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9DCD1C" id="Group 21" o:spid="_x0000_s1026" style="width:377.4pt;height:173.75pt;mso-position-horizontal-relative:char;mso-position-vertical-relative:line" coordsize="47929,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">
                  <v:shape id="Picture 1" o:spid="_x0000_s1027" type="#_x0000_t75" alt="A screenshot of a computer&#10;&#10;AI-generated content may be incorrect." style="position:absolute;width:47929;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">
                    <v:imagedata r:id="rId27" o:title="A screenshot of a computer&#10;&#10;AI-generated content may be incorrect"/>
                  </v:shape>
                  <v:oval id="Oval 1" o:spid="_x0000_s1028" style="position:absolute;left:636;top:636;width:6471;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" filled="f" strokecolor="#e00" strokeweight="2pt"/>
                  <v:shape id="Straight Arrow Connector 5" o:spid="_x0000_s1029" type="#_x0000_t32" style="position:absolute;left:8102;top:3240;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" strokecolor="#e00" strokeweight="1.5pt">
                    <v:stroke endarrow="block"/>
                  </v:shape>
                  <v:oval id="Oval 1" o:spid="_x0000_s1030" style="position:absolute;left:31089;top:3020;width:7292;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" filled="f" strokecolor="#e00" strokeweight="2pt"/>
                  <v:shape id="Straight Arrow Connector 5" o:spid="_x0000_s1031" type="#_x0000_t32" style="position:absolute;left:38833;top:5613;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" strokecolor="#e00" strokeweight="1.5pt">
                    <v:stroke endarrow="block"/>
                  </v:shape>
                  <w10:anchorlock/>
                </v:group>
              </w:pict>
            </mc:Fallback>
          </mc:AlternateContent>
        </w:r>
      </w:del>
    </w:p>
    <w:p w14:paraId="0ED0FC61" w14:textId="608B4456" w:rsidR="008D1582" w:rsidDel="002F0FF7" w:rsidRDefault="00611E49" w:rsidP="00611E49">
      <w:pPr>
        <w:pStyle w:val="Caption"/>
        <w:jc w:val="center"/>
        <w:rPr>
          <w:del w:id="433" w:author="Reinders, Stephanie [CSAFE]" w:date="2025-11-21T14:16:00Z" w16du:dateUtc="2025-11-21T20:16:00Z"/>
          <w:lang w:val="en-US"/>
        </w:rPr>
      </w:pPr>
      <w:bookmarkStart w:id="434" w:name="_Ref210812800"/>
      <w:del w:id="435" w:author="Reinders, Stephanie [CSAFE]" w:date="2025-11-21T14:16:00Z" w16du:dateUtc="2025-11-21T20:16:00Z">
        <w:r w:rsidRPr="00611E49" w:rsidDel="002F0FF7">
          <w:rPr>
            <w:lang w:val="en-US"/>
          </w:rPr>
          <w:delText xml:space="preserve">Figure </w:delText>
        </w:r>
        <w:r w:rsidDel="002F0FF7">
          <w:fldChar w:fldCharType="begin"/>
        </w:r>
        <w:r w:rsidRPr="00611E49" w:rsidDel="002F0FF7">
          <w:rPr>
            <w:lang w:val="en-US"/>
          </w:rPr>
          <w:delInstrText xml:space="preserve"> SEQ Figure \* ARABIC </w:delInstrText>
        </w:r>
        <w:r w:rsidDel="002F0FF7">
          <w:fldChar w:fldCharType="separate"/>
        </w:r>
      </w:del>
      <w:del w:id="436" w:author="Reinders, Stephanie [CSAFE]" w:date="2025-11-21T13:40:00Z" w16du:dateUtc="2025-11-21T19:40:00Z">
        <w:r w:rsidR="003E075B" w:rsidDel="008A1BCC">
          <w:rPr>
            <w:noProof/>
            <w:lang w:val="en-US"/>
          </w:rPr>
          <w:delText>4</w:delText>
        </w:r>
      </w:del>
      <w:del w:id="437" w:author="Reinders, Stephanie [CSAFE]" w:date="2025-11-21T14:16:00Z" w16du:dateUtc="2025-11-21T20:16:00Z">
        <w:r w:rsidDel="002F0FF7">
          <w:fldChar w:fldCharType="end"/>
        </w:r>
        <w:bookmarkEnd w:id="434"/>
        <w:r w:rsidDel="002F0FF7">
          <w:rPr>
            <w:lang w:val="en-US"/>
          </w:rPr>
          <w:delText>. Click Run App in the server.R file to launch BulletAnalyzr.</w:delText>
        </w:r>
      </w:del>
    </w:p>
    <w:p w14:paraId="78341F6F" w14:textId="77777777" w:rsidR="00210563" w:rsidRDefault="00210563" w:rsidP="00210563">
      <w:pPr>
        <w:keepNext/>
        <w:jc w:val="center"/>
      </w:pPr>
      <w:r>
        <w:rPr>
          <w:noProof/>
          <w:lang w:val="en-US"/>
          <w14:ligatures w14:val="none"/>
        </w:rPr>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9"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309BB837" w14:textId="31E5DBC7" w:rsidR="00210563" w:rsidRDefault="00210563" w:rsidP="00210563">
      <w:pPr>
        <w:pStyle w:val="Caption"/>
        <w:jc w:val="center"/>
        <w:rPr>
          <w:lang w:val="en-US"/>
        </w:rPr>
      </w:pPr>
      <w:bookmarkStart w:id="438" w:name="_Ref210813083"/>
      <w:r w:rsidRPr="00210563">
        <w:rPr>
          <w:lang w:val="en-US"/>
        </w:rPr>
        <w:t xml:space="preserve">Figure </w:t>
      </w:r>
      <w:r>
        <w:fldChar w:fldCharType="begin"/>
      </w:r>
      <w:r w:rsidRPr="00210563">
        <w:rPr>
          <w:lang w:val="en-US"/>
        </w:rPr>
        <w:instrText xml:space="preserve"> SEQ Figure \* ARABIC </w:instrText>
      </w:r>
      <w:r>
        <w:fldChar w:fldCharType="separate"/>
      </w:r>
      <w:ins w:id="439" w:author="Reinders, Stephanie [CSAFE]" w:date="2025-11-21T14:09:00Z" w16du:dateUtc="2025-11-21T20:09:00Z">
        <w:r w:rsidR="00DC0A92">
          <w:rPr>
            <w:noProof/>
            <w:lang w:val="en-US"/>
          </w:rPr>
          <w:t>10</w:t>
        </w:r>
      </w:ins>
      <w:del w:id="440" w:author="Reinders, Stephanie [CSAFE]" w:date="2025-11-21T13:40:00Z" w16du:dateUtc="2025-11-21T19:40:00Z">
        <w:r w:rsidR="003E075B" w:rsidDel="008A1BCC">
          <w:rPr>
            <w:noProof/>
            <w:lang w:val="en-US"/>
          </w:rPr>
          <w:delText>5</w:delText>
        </w:r>
      </w:del>
      <w:r>
        <w:fldChar w:fldCharType="end"/>
      </w:r>
      <w:bookmarkEnd w:id="438"/>
      <w:r>
        <w:rPr>
          <w:lang w:val="en-US"/>
        </w:rPr>
        <w:t xml:space="preserve">. </w:t>
      </w:r>
      <w:r w:rsidR="000D4BCC">
        <w:rPr>
          <w:lang w:val="en-US"/>
        </w:rPr>
        <w:t>C</w:t>
      </w:r>
      <w:r>
        <w:rPr>
          <w:lang w:val="en-US"/>
        </w:rPr>
        <w:t>lick Begin on the BulletAnalyzr home page to get started.</w:t>
      </w:r>
    </w:p>
    <w:p w14:paraId="44F70C4A" w14:textId="0D0A5451" w:rsidR="0084419B" w:rsidRPr="0084419B" w:rsidRDefault="0084419B" w:rsidP="00F3661D">
      <w:pPr>
        <w:pStyle w:val="Heading2"/>
        <w:rPr>
          <w:lang w:val="en-US"/>
        </w:rPr>
      </w:pPr>
      <w:bookmarkStart w:id="441" w:name="_Toc214625202"/>
      <w:r w:rsidRPr="0084419B">
        <w:rPr>
          <w:lang w:val="en-US"/>
        </w:rPr>
        <w:t>Upload the bullets</w:t>
      </w:r>
      <w:bookmarkEnd w:id="441"/>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1AB53D6E"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2446F366" w14:textId="6C03FC81"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0F467B8" w14:textId="46635840"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5394B40F" w14:textId="0D9A061F"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3E075B" w:rsidRPr="00F80CA6">
        <w:rPr>
          <w:lang w:val="en-US"/>
        </w:rPr>
        <w:t xml:space="preserve">Figure </w:t>
      </w:r>
      <w:r w:rsidR="003E075B">
        <w:rPr>
          <w:noProof/>
          <w:lang w:val="en-US"/>
        </w:rPr>
        <w:t>6</w:t>
      </w:r>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1"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51793413" w:rsidR="00F3661D" w:rsidRPr="00210563" w:rsidRDefault="00F80CA6" w:rsidP="00F80CA6">
      <w:pPr>
        <w:pStyle w:val="Caption"/>
        <w:jc w:val="center"/>
        <w:rPr>
          <w:lang w:val="en-US"/>
        </w:rPr>
      </w:pPr>
      <w:bookmarkStart w:id="442" w:name="_Ref210815999"/>
      <w:r w:rsidRPr="00F80CA6">
        <w:rPr>
          <w:lang w:val="en-US"/>
        </w:rPr>
        <w:t xml:space="preserve">Figure </w:t>
      </w:r>
      <w:r>
        <w:fldChar w:fldCharType="begin"/>
      </w:r>
      <w:r w:rsidRPr="00F80CA6">
        <w:rPr>
          <w:lang w:val="en-US"/>
        </w:rPr>
        <w:instrText xml:space="preserve"> SEQ Figure \* ARABIC </w:instrText>
      </w:r>
      <w:r>
        <w:fldChar w:fldCharType="separate"/>
      </w:r>
      <w:ins w:id="443" w:author="Reinders, Stephanie [CSAFE]" w:date="2025-11-21T14:09:00Z" w16du:dateUtc="2025-11-21T20:09:00Z">
        <w:r w:rsidR="00DC0A92">
          <w:rPr>
            <w:noProof/>
            <w:lang w:val="en-US"/>
          </w:rPr>
          <w:t>11</w:t>
        </w:r>
      </w:ins>
      <w:del w:id="444" w:author="Reinders, Stephanie [CSAFE]" w:date="2025-11-21T13:40:00Z" w16du:dateUtc="2025-11-21T19:40:00Z">
        <w:r w:rsidR="003E075B" w:rsidDel="008A1BCC">
          <w:rPr>
            <w:noProof/>
            <w:lang w:val="en-US"/>
          </w:rPr>
          <w:delText>6</w:delText>
        </w:r>
      </w:del>
      <w:r>
        <w:fldChar w:fldCharType="end"/>
      </w:r>
      <w:bookmarkEnd w:id="442"/>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445" w:name="_Toc214625203"/>
      <w:r w:rsidRPr="005E0845">
        <w:rPr>
          <w:lang w:val="en-US"/>
        </w:rPr>
        <w:t>Adjust the crosscut location</w:t>
      </w:r>
      <w:r>
        <w:rPr>
          <w:lang w:val="en-US"/>
        </w:rPr>
        <w:t>s</w:t>
      </w:r>
      <w:bookmarkEnd w:id="445"/>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6D484D">
      <w:pPr>
        <w:pStyle w:val="Heading2"/>
        <w:rPr>
          <w:lang w:val="en-US"/>
        </w:rPr>
      </w:pPr>
    </w:p>
    <w:p w14:paraId="20A37DC5" w14:textId="7CB0334C" w:rsidR="006D484D" w:rsidRPr="006D484D" w:rsidRDefault="006D484D" w:rsidP="006D484D">
      <w:pPr>
        <w:pStyle w:val="Heading2"/>
        <w:rPr>
          <w:lang w:val="en-US"/>
        </w:rPr>
      </w:pPr>
      <w:bookmarkStart w:id="446" w:name="_Toc214625204"/>
      <w:r w:rsidRPr="006D484D">
        <w:rPr>
          <w:lang w:val="en-US"/>
        </w:rPr>
        <w:t>Adjust the groove placements</w:t>
      </w:r>
      <w:bookmarkEnd w:id="446"/>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58634B90"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3E075B" w:rsidRPr="001931A3">
        <w:rPr>
          <w:lang w:val="en-US"/>
        </w:rPr>
        <w:t xml:space="preserve">Figure </w:t>
      </w:r>
      <w:r w:rsidR="003E075B">
        <w:rPr>
          <w:noProof/>
          <w:lang w:val="en-US"/>
        </w:rPr>
        <w:t>7</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7AFEC2EA" w:rsidR="00E9185C" w:rsidRDefault="006D484D" w:rsidP="006D484D">
      <w:pPr>
        <w:numPr>
          <w:ilvl w:val="1"/>
          <w:numId w:val="10"/>
        </w:numPr>
        <w:rPr>
          <w:lang w:val="en-US"/>
        </w:rPr>
      </w:pPr>
      <w:r w:rsidRPr="006D484D">
        <w:rPr>
          <w:lang w:val="en-US"/>
        </w:rPr>
        <w:t>Adjust the groove locations using the slider bars to keep as much of the land as possible.</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3"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642438E3" w:rsidR="001931A3" w:rsidRDefault="001931A3" w:rsidP="001931A3">
      <w:pPr>
        <w:pStyle w:val="Caption"/>
        <w:jc w:val="center"/>
        <w:rPr>
          <w:lang w:val="en-US"/>
        </w:rPr>
      </w:pPr>
      <w:bookmarkStart w:id="447" w:name="_Ref210818161"/>
      <w:r w:rsidRPr="001931A3">
        <w:rPr>
          <w:lang w:val="en-US"/>
        </w:rPr>
        <w:t xml:space="preserve">Figure </w:t>
      </w:r>
      <w:r>
        <w:fldChar w:fldCharType="begin"/>
      </w:r>
      <w:r w:rsidRPr="001931A3">
        <w:rPr>
          <w:lang w:val="en-US"/>
        </w:rPr>
        <w:instrText xml:space="preserve"> SEQ Figure \* ARABIC </w:instrText>
      </w:r>
      <w:r>
        <w:fldChar w:fldCharType="separate"/>
      </w:r>
      <w:ins w:id="448" w:author="Reinders, Stephanie [CSAFE]" w:date="2025-11-21T14:09:00Z" w16du:dateUtc="2025-11-21T20:09:00Z">
        <w:r w:rsidR="00DC0A92">
          <w:rPr>
            <w:noProof/>
            <w:lang w:val="en-US"/>
          </w:rPr>
          <w:t>12</w:t>
        </w:r>
      </w:ins>
      <w:del w:id="449" w:author="Reinders, Stephanie [CSAFE]" w:date="2025-11-21T13:40:00Z" w16du:dateUtc="2025-11-21T19:40:00Z">
        <w:r w:rsidR="003E075B" w:rsidDel="008A1BCC">
          <w:rPr>
            <w:noProof/>
            <w:lang w:val="en-US"/>
          </w:rPr>
          <w:delText>7</w:delText>
        </w:r>
      </w:del>
      <w:r>
        <w:fldChar w:fldCharType="end"/>
      </w:r>
      <w:bookmarkEnd w:id="447"/>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5"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1F6D6741" w14:textId="2CD00A89" w:rsidR="001931A3" w:rsidRPr="001931A3" w:rsidRDefault="001931A3" w:rsidP="001931A3">
      <w:pPr>
        <w:pStyle w:val="Caption"/>
        <w:jc w:val="center"/>
        <w:rPr>
          <w:lang w:val="en-US"/>
        </w:rPr>
      </w:pPr>
      <w:r w:rsidRPr="001931A3">
        <w:rPr>
          <w:lang w:val="en-US"/>
        </w:rPr>
        <w:t xml:space="preserve">Figure </w:t>
      </w:r>
      <w:r>
        <w:fldChar w:fldCharType="begin"/>
      </w:r>
      <w:r w:rsidRPr="001931A3">
        <w:rPr>
          <w:lang w:val="en-US"/>
        </w:rPr>
        <w:instrText xml:space="preserve"> SEQ Figure \* ARABIC </w:instrText>
      </w:r>
      <w:r>
        <w:fldChar w:fldCharType="separate"/>
      </w:r>
      <w:ins w:id="450" w:author="Reinders, Stephanie [CSAFE]" w:date="2025-11-21T14:09:00Z" w16du:dateUtc="2025-11-21T20:09:00Z">
        <w:r w:rsidR="00DC0A92">
          <w:rPr>
            <w:noProof/>
            <w:lang w:val="en-US"/>
          </w:rPr>
          <w:t>13</w:t>
        </w:r>
      </w:ins>
      <w:del w:id="451" w:author="Reinders, Stephanie [CSAFE]" w:date="2025-11-21T13:40:00Z" w16du:dateUtc="2025-11-21T19:40:00Z">
        <w:r w:rsidR="003E075B" w:rsidDel="008A1BCC">
          <w:rPr>
            <w:noProof/>
            <w:lang w:val="en-US"/>
          </w:rPr>
          <w:delText>8</w:delText>
        </w:r>
      </w:del>
      <w:r>
        <w:fldChar w:fldCharType="end"/>
      </w:r>
      <w:r>
        <w:rPr>
          <w:lang w:val="en-US"/>
        </w:rPr>
        <w:t>. The profile plot of Bullet 1 Land 1 after the grooves are moved.</w:t>
      </w:r>
    </w:p>
    <w:p w14:paraId="76F8021E" w14:textId="77777777" w:rsidR="006D484D" w:rsidRPr="006D484D" w:rsidRDefault="006D484D" w:rsidP="006D484D">
      <w:pPr>
        <w:rPr>
          <w:lang w:val="en-US"/>
        </w:rPr>
      </w:pPr>
    </w:p>
    <w:p w14:paraId="3FFDEA23" w14:textId="77777777" w:rsidR="00FE4FBF" w:rsidRDefault="00FE4FBF" w:rsidP="006D484D">
      <w:pPr>
        <w:pStyle w:val="Heading2"/>
        <w:rPr>
          <w:lang w:val="en-US"/>
        </w:rPr>
      </w:pPr>
    </w:p>
    <w:p w14:paraId="6B635FBF" w14:textId="77777777" w:rsidR="00FE4FBF" w:rsidRDefault="00FE4FBF" w:rsidP="006D484D">
      <w:pPr>
        <w:pStyle w:val="Heading2"/>
        <w:rPr>
          <w:lang w:val="en-US"/>
        </w:rPr>
      </w:pPr>
    </w:p>
    <w:p w14:paraId="32BA9292" w14:textId="77777777" w:rsidR="00FE4FBF" w:rsidRDefault="00FE4FBF" w:rsidP="006D484D">
      <w:pPr>
        <w:pStyle w:val="Heading2"/>
        <w:rPr>
          <w:lang w:val="en-US"/>
        </w:rPr>
      </w:pPr>
    </w:p>
    <w:p w14:paraId="4F1FE3D9" w14:textId="5E5D0CA2" w:rsidR="006D484D" w:rsidRDefault="006D484D" w:rsidP="006D484D">
      <w:pPr>
        <w:pStyle w:val="Heading2"/>
        <w:rPr>
          <w:lang w:val="en-US"/>
        </w:rPr>
      </w:pPr>
      <w:bookmarkStart w:id="452" w:name="_Toc214625205"/>
      <w:r w:rsidRPr="006D484D">
        <w:rPr>
          <w:lang w:val="en-US"/>
        </w:rPr>
        <w:lastRenderedPageBreak/>
        <w:t>Comparison results report</w:t>
      </w:r>
      <w:bookmarkEnd w:id="452"/>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6"/>
                    <a:stretch>
                      <a:fillRect/>
                    </a:stretch>
                  </pic:blipFill>
                  <pic:spPr>
                    <a:xfrm>
                      <a:off x="0" y="0"/>
                      <a:ext cx="4228927" cy="2083064"/>
                    </a:xfrm>
                    <a:prstGeom prst="rect">
                      <a:avLst/>
                    </a:prstGeom>
                  </pic:spPr>
                </pic:pic>
              </a:graphicData>
            </a:graphic>
          </wp:inline>
        </w:drawing>
      </w:r>
    </w:p>
    <w:p w14:paraId="3CE481A8" w14:textId="7B1109F5" w:rsidR="00FE4FBF" w:rsidRDefault="00FE4FBF" w:rsidP="00F234AB">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53" w:author="Reinders, Stephanie [CSAFE]" w:date="2025-11-21T14:09:00Z" w16du:dateUtc="2025-11-21T20:09:00Z">
        <w:r w:rsidR="00DC0A92">
          <w:rPr>
            <w:noProof/>
            <w:lang w:val="en-US"/>
          </w:rPr>
          <w:t>14</w:t>
        </w:r>
      </w:ins>
      <w:del w:id="454" w:author="Reinders, Stephanie [CSAFE]" w:date="2025-11-21T13:40:00Z" w16du:dateUtc="2025-11-21T19:40:00Z">
        <w:r w:rsidDel="008A1BCC">
          <w:rPr>
            <w:noProof/>
            <w:lang w:val="en-US"/>
          </w:rPr>
          <w:delText>9</w:delText>
        </w:r>
      </w:del>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1581227F" w14:textId="77777777" w:rsidR="00F234AB" w:rsidRPr="00F234AB" w:rsidRDefault="00F234AB" w:rsidP="00F234AB">
      <w:pPr>
        <w:rPr>
          <w:lang w:val="en-US"/>
        </w:rPr>
      </w:pP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7"/>
                    <a:stretch>
                      <a:fillRect/>
                    </a:stretch>
                  </pic:blipFill>
                  <pic:spPr>
                    <a:xfrm>
                      <a:off x="0" y="0"/>
                      <a:ext cx="3295058" cy="2102223"/>
                    </a:xfrm>
                    <a:prstGeom prst="rect">
                      <a:avLst/>
                    </a:prstGeom>
                  </pic:spPr>
                </pic:pic>
              </a:graphicData>
            </a:graphic>
          </wp:inline>
        </w:drawing>
      </w:r>
    </w:p>
    <w:p w14:paraId="3E6BA9F5" w14:textId="2F9224A1"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55" w:author="Reinders, Stephanie [CSAFE]" w:date="2025-11-21T14:09:00Z" w16du:dateUtc="2025-11-21T20:09:00Z">
        <w:r w:rsidR="00DC0A92">
          <w:rPr>
            <w:noProof/>
            <w:lang w:val="en-US"/>
          </w:rPr>
          <w:t>15</w:t>
        </w:r>
      </w:ins>
      <w:del w:id="456" w:author="Reinders, Stephanie [CSAFE]" w:date="2025-11-21T13:40:00Z" w16du:dateUtc="2025-11-21T19:40:00Z">
        <w:r w:rsidDel="008A1BCC">
          <w:rPr>
            <w:noProof/>
            <w:lang w:val="en-US"/>
          </w:rPr>
          <w:delText>10</w:delText>
        </w:r>
      </w:del>
      <w:r>
        <w:fldChar w:fldCharType="end"/>
      </w:r>
      <w:r>
        <w:rPr>
          <w:lang w:val="en-US"/>
        </w:rPr>
        <w:t>. The bullet-to-bullet score matrix</w:t>
      </w:r>
      <w:r w:rsidR="0062078B" w:rsidRPr="00FE4FBF">
        <w:rPr>
          <w:lang w:val="en-US"/>
        </w:rPr>
        <w:t>.</w:t>
      </w:r>
    </w:p>
    <w:p w14:paraId="755E2305" w14:textId="2B1A7F0D" w:rsidR="00F234AB" w:rsidRPr="00F234AB" w:rsidRDefault="00FE4FBF" w:rsidP="00F234AB">
      <w:pPr>
        <w:pStyle w:val="ListParagraph"/>
        <w:numPr>
          <w:ilvl w:val="0"/>
          <w:numId w:val="19"/>
        </w:numPr>
        <w:rPr>
          <w:lang w:val="en-US"/>
        </w:rPr>
      </w:pPr>
      <w:r w:rsidRPr="00150249">
        <w:rPr>
          <w:lang w:val="en-US"/>
          <w:rPrChange w:id="457" w:author="Reinders, Stephanie [CSAFE]" w:date="2025-11-20T11:28:00Z" w16du:dateUtc="2025-11-20T17:28:00Z">
            <w:rPr/>
          </w:rPrChange>
        </w:rPr>
        <w:lastRenderedPageBreak/>
        <w:t>BulletAnalyzr compares each land on Bullet 1 with each land on Bullet 2 to measure their similarity (Figure 11). The resulting land-to-land score matrix displays the similarity scores for every possible land pair. Each unique alignment of</w:t>
      </w:r>
      <w:r w:rsidR="00F234AB" w:rsidRPr="00150249">
        <w:rPr>
          <w:lang w:val="en-US"/>
          <w:rPrChange w:id="458" w:author="Reinders, Stephanie [CSAFE]" w:date="2025-11-20T11:28:00Z" w16du:dateUtc="2025-11-20T17:28:00Z">
            <w:rPr/>
          </w:rPrChange>
        </w:rPr>
        <w:t xml:space="preserve"> </w:t>
      </w:r>
      <w:r w:rsidRPr="00150249">
        <w:rPr>
          <w:lang w:val="en-US"/>
          <w:rPrChange w:id="459" w:author="Reinders, Stephanie [CSAFE]" w:date="2025-11-20T11:28:00Z" w16du:dateUtc="2025-11-20T17:28:00Z">
            <w:rPr/>
          </w:rPrChange>
        </w:rPr>
        <w:t xml:space="preserve">lands between the two bullets is referred to as a </w:t>
      </w:r>
      <w:r w:rsidRPr="00150249">
        <w:rPr>
          <w:i/>
          <w:iCs/>
          <w:lang w:val="en-US"/>
          <w:rPrChange w:id="460" w:author="Reinders, Stephanie [CSAFE]" w:date="2025-11-20T11:28:00Z" w16du:dateUtc="2025-11-20T17:28:00Z">
            <w:rPr>
              <w:i/>
              <w:iCs/>
            </w:rPr>
          </w:rPrChange>
        </w:rPr>
        <w:t>phase</w:t>
      </w:r>
      <w:r w:rsidRPr="00150249">
        <w:rPr>
          <w:lang w:val="en-US"/>
          <w:rPrChange w:id="461" w:author="Reinders, Stephanie [CSAFE]" w:date="2025-11-20T11:28:00Z" w16du:dateUtc="2025-11-20T17:28:00Z">
            <w:rPr/>
          </w:rPrChange>
        </w:rPr>
        <w:t>. For bullets with six lands, there are six possible phases</w:t>
      </w:r>
      <w:r w:rsidR="00DB2628" w:rsidRPr="00150249">
        <w:rPr>
          <w:lang w:val="en-US"/>
          <w:rPrChange w:id="462" w:author="Reinders, Stephanie [CSAFE]" w:date="2025-11-20T11:28:00Z" w16du:dateUtc="2025-11-20T17:28:00Z">
            <w:rPr/>
          </w:rPrChange>
        </w:rPr>
        <w:t xml:space="preserve"> (Figure 12)</w:t>
      </w:r>
      <w:r w:rsidRPr="00150249">
        <w:rPr>
          <w:lang w:val="en-US"/>
          <w:rPrChange w:id="463" w:author="Reinders, Stephanie [CSAFE]" w:date="2025-11-20T11:28:00Z" w16du:dateUtc="2025-11-20T17:28:00Z">
            <w:rPr/>
          </w:rPrChange>
        </w:rPr>
        <w:t>.</w:t>
      </w:r>
      <w:r w:rsidR="00A22673" w:rsidRPr="00150249">
        <w:rPr>
          <w:lang w:val="en-US"/>
          <w:rPrChange w:id="464" w:author="Reinders, Stephanie [CSAFE]" w:date="2025-11-20T11:28:00Z" w16du:dateUtc="2025-11-20T17:28:00Z">
            <w:rPr/>
          </w:rPrChange>
        </w:rPr>
        <w:t xml:space="preserve"> The selection of these phases is called </w:t>
      </w:r>
      <w:r w:rsidR="00A22673" w:rsidRPr="00C94BAC">
        <w:rPr>
          <w:highlight w:val="yellow"/>
          <w:lang w:val="en-US"/>
        </w:rPr>
        <w:t>phase-selection grouping</w:t>
      </w:r>
      <w:r w:rsidR="00A22673" w:rsidRPr="00150249">
        <w:rPr>
          <w:lang w:val="en-US"/>
          <w:rPrChange w:id="465" w:author="Reinders, Stephanie [CSAFE]" w:date="2025-11-20T11:28:00Z" w16du:dateUtc="2025-11-20T17:28:00Z">
            <w:rPr/>
          </w:rPrChange>
        </w:rPr>
        <w:t xml:space="preserve">. </w:t>
      </w:r>
      <w:r w:rsidRPr="00150249">
        <w:rPr>
          <w:lang w:val="en-US"/>
          <w:rPrChange w:id="466" w:author="Reinders, Stephanie [CSAFE]" w:date="2025-11-20T11:28:00Z" w16du:dateUtc="2025-11-20T17:28:00Z">
            <w:rPr/>
          </w:rPrChange>
        </w:rPr>
        <w:t>In the land-to-land matrix, the cells corresponding to</w:t>
      </w:r>
      <w:r w:rsidR="00F234AB" w:rsidRPr="00150249">
        <w:rPr>
          <w:lang w:val="en-US"/>
          <w:rPrChange w:id="467" w:author="Reinders, Stephanie [CSAFE]" w:date="2025-11-20T11:28:00Z" w16du:dateUtc="2025-11-20T17:28:00Z">
            <w:rPr/>
          </w:rPrChange>
        </w:rPr>
        <w:t xml:space="preserve"> highest</w:t>
      </w:r>
      <w:r w:rsidR="00DB2628" w:rsidRPr="00150249">
        <w:rPr>
          <w:lang w:val="en-US"/>
          <w:rPrChange w:id="468" w:author="Reinders, Stephanie [CSAFE]" w:date="2025-11-20T11:28:00Z" w16du:dateUtc="2025-11-20T17:28:00Z">
            <w:rPr/>
          </w:rPrChange>
        </w:rPr>
        <w:t xml:space="preserve"> </w:t>
      </w:r>
      <w:r w:rsidR="00C94BAC" w:rsidRPr="00150249">
        <w:rPr>
          <w:lang w:val="en-US"/>
          <w:rPrChange w:id="469" w:author="Reinders, Stephanie [CSAFE]" w:date="2025-11-20T11:28:00Z" w16du:dateUtc="2025-11-20T17:28:00Z">
            <w:rPr/>
          </w:rPrChange>
        </w:rPr>
        <w:t xml:space="preserve">average </w:t>
      </w:r>
      <w:r w:rsidR="00F234AB" w:rsidRPr="00150249">
        <w:rPr>
          <w:lang w:val="en-US"/>
          <w:rPrChange w:id="470" w:author="Reinders, Stephanie [CSAFE]" w:date="2025-11-20T11:28:00Z" w16du:dateUtc="2025-11-20T17:28:00Z">
            <w:rPr/>
          </w:rPrChange>
        </w:rPr>
        <w:t xml:space="preserve">similarity </w:t>
      </w:r>
      <w:r w:rsidRPr="00150249">
        <w:rPr>
          <w:lang w:val="en-US"/>
          <w:rPrChange w:id="471" w:author="Reinders, Stephanie [CSAFE]" w:date="2025-11-20T11:28:00Z" w16du:dateUtc="2025-11-20T17:28:00Z">
            <w:rPr/>
          </w:rPrChange>
        </w:rPr>
        <w:t>score are outlined with dark boxes</w:t>
      </w:r>
      <w:r w:rsidR="00F234AB" w:rsidRPr="00150249">
        <w:rPr>
          <w:lang w:val="en-US"/>
          <w:rPrChange w:id="472" w:author="Reinders, Stephanie [CSAFE]" w:date="2025-11-20T11:28:00Z" w16du:dateUtc="2025-11-20T17:28:00Z">
            <w:rPr/>
          </w:rPrChange>
        </w:rPr>
        <w:t xml:space="preserve"> and refered to as the in-phase</w:t>
      </w:r>
      <w:r w:rsidRPr="00150249">
        <w:rPr>
          <w:lang w:val="en-US"/>
          <w:rPrChange w:id="473" w:author="Reinders, Stephanie [CSAFE]" w:date="2025-11-20T11:28:00Z" w16du:dateUtc="2025-11-20T17:28:00Z">
            <w:rPr/>
          </w:rPrChange>
        </w:rPr>
        <w:t>.</w:t>
      </w:r>
      <w:r w:rsidR="00A22673" w:rsidRPr="00150249">
        <w:rPr>
          <w:lang w:val="en-US"/>
          <w:rPrChange w:id="474" w:author="Reinders, Stephanie [CSAFE]" w:date="2025-11-20T11:28:00Z" w16du:dateUtc="2025-11-20T17:28:00Z">
            <w:rPr/>
          </w:rPrChange>
        </w:rPr>
        <w:t xml:space="preserve"> </w:t>
      </w:r>
      <w:r w:rsidR="00F234AB">
        <w:t xml:space="preserve">The other possible phase alignments are called off-phases. </w:t>
      </w:r>
    </w:p>
    <w:p w14:paraId="26826790" w14:textId="79FA9FEC" w:rsidR="00FE4FBF" w:rsidRDefault="0005644C" w:rsidP="00146CC7">
      <w:pPr>
        <w:keepNext/>
        <w:jc w:val="center"/>
      </w:pPr>
      <w:commentRangeStart w:id="475"/>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8"/>
                    <a:stretch>
                      <a:fillRect/>
                    </a:stretch>
                  </pic:blipFill>
                  <pic:spPr>
                    <a:xfrm>
                      <a:off x="0" y="0"/>
                      <a:ext cx="2852582" cy="2367643"/>
                    </a:xfrm>
                    <a:prstGeom prst="rect">
                      <a:avLst/>
                    </a:prstGeom>
                  </pic:spPr>
                </pic:pic>
              </a:graphicData>
            </a:graphic>
          </wp:inline>
        </w:drawing>
      </w:r>
      <w:commentRangeEnd w:id="475"/>
      <w:r w:rsidR="00F775F8">
        <w:rPr>
          <w:rStyle w:val="CommentReference"/>
        </w:rPr>
        <w:commentReference w:id="475"/>
      </w:r>
    </w:p>
    <w:p w14:paraId="73CBCFB5" w14:textId="3AD40537" w:rsidR="00FE4FBF" w:rsidRDefault="00FE4FBF" w:rsidP="00146CC7">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ins w:id="476" w:author="Reinders, Stephanie [CSAFE]" w:date="2025-11-21T14:09:00Z" w16du:dateUtc="2025-11-21T20:09:00Z">
        <w:r w:rsidR="00DC0A92">
          <w:rPr>
            <w:noProof/>
            <w:lang w:val="en-US"/>
          </w:rPr>
          <w:t>16</w:t>
        </w:r>
      </w:ins>
      <w:del w:id="477" w:author="Reinders, Stephanie [CSAFE]" w:date="2025-11-21T13:40:00Z" w16du:dateUtc="2025-11-21T19:40:00Z">
        <w:r w:rsidDel="008A1BCC">
          <w:rPr>
            <w:noProof/>
            <w:lang w:val="en-US"/>
          </w:rPr>
          <w:delText>11</w:delText>
        </w:r>
      </w:del>
      <w:r>
        <w:fldChar w:fldCharType="end"/>
      </w:r>
      <w:r>
        <w:rPr>
          <w:lang w:val="en-US"/>
        </w:rPr>
        <w:t>. The land-to-land score matrix.</w:t>
      </w:r>
    </w:p>
    <w:p w14:paraId="7640B680" w14:textId="77777777" w:rsidR="001F15DE" w:rsidRDefault="001F15DE" w:rsidP="00146CC7">
      <w:pPr>
        <w:jc w:val="center"/>
        <w:rPr>
          <w:lang w:val="en-US"/>
        </w:rPr>
      </w:pPr>
    </w:p>
    <w:p w14:paraId="5533BC1B" w14:textId="47F0A6ED" w:rsidR="00DB2628" w:rsidRDefault="00DB2628" w:rsidP="00146CC7">
      <w:pPr>
        <w:jc w:val="center"/>
        <w:rPr>
          <w:lang w:val="en-US"/>
        </w:rPr>
      </w:pPr>
      <w:commentRangeStart w:id="478"/>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9"/>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commentRangeEnd w:id="478"/>
      <w:r>
        <w:rPr>
          <w:rStyle w:val="CommentReference"/>
        </w:rPr>
        <w:commentReference w:id="478"/>
      </w:r>
    </w:p>
    <w:p w14:paraId="7419BEBB" w14:textId="6D6CE22B" w:rsidR="00DB2628" w:rsidRDefault="00DB2628" w:rsidP="00DB2628">
      <w:pPr>
        <w:pStyle w:val="Caption"/>
        <w:jc w:val="center"/>
        <w:rPr>
          <w:lang w:val="en-US"/>
        </w:rPr>
      </w:pPr>
      <w:r w:rsidRPr="003D5255">
        <w:rPr>
          <w:lang w:val="en-US"/>
        </w:rPr>
        <w:t xml:space="preserve">Figure </w:t>
      </w:r>
      <w:r>
        <w:rPr>
          <w:lang w:val="en-US"/>
        </w:rPr>
        <w:t>1</w:t>
      </w:r>
      <w:r w:rsidRPr="00150249">
        <w:rPr>
          <w:lang w:val="en-US"/>
          <w:rPrChange w:id="479" w:author="Reinders, Stephanie [CSAFE]" w:date="2025-11-20T11:28:00Z" w16du:dateUtc="2025-11-20T17:28:00Z">
            <w:rPr/>
          </w:rPrChange>
        </w:rPr>
        <w:t>2</w:t>
      </w:r>
      <w:r>
        <w:rPr>
          <w:lang w:val="en-US"/>
        </w:rPr>
        <w:t xml:space="preserve">. The six possible phase </w:t>
      </w:r>
      <w:r w:rsidR="007371B5">
        <w:rPr>
          <w:lang w:val="en-US"/>
        </w:rPr>
        <w:t>alignments</w:t>
      </w:r>
      <w:r>
        <w:rPr>
          <w:lang w:val="en-US"/>
        </w:rPr>
        <w:t>.</w:t>
      </w:r>
    </w:p>
    <w:p w14:paraId="554FDE8E" w14:textId="77777777" w:rsidR="00DB2628" w:rsidRPr="00DB2628" w:rsidRDefault="00DB2628" w:rsidP="00DB2628">
      <w:pPr>
        <w:jc w:val="center"/>
        <w:rPr>
          <w:lang w:val="en-US"/>
        </w:rPr>
      </w:pPr>
    </w:p>
    <w:p w14:paraId="06E8196A" w14:textId="77777777" w:rsidR="00FE4FBF" w:rsidRPr="002451CC" w:rsidRDefault="00FE4FBF" w:rsidP="00FE4FBF">
      <w:pPr>
        <w:rPr>
          <w:lang w:val="en-US"/>
        </w:rPr>
      </w:pPr>
    </w:p>
    <w:p w14:paraId="104968EF" w14:textId="4CD4BD56" w:rsidR="00146CC7" w:rsidRDefault="00146CC7" w:rsidP="00146CC7">
      <w:pPr>
        <w:pStyle w:val="ListParagraph"/>
        <w:numPr>
          <w:ilvl w:val="0"/>
          <w:numId w:val="19"/>
        </w:numPr>
        <w:rPr>
          <w:lang w:val="en-US"/>
        </w:rPr>
      </w:pPr>
      <w:r w:rsidRPr="00146CC7">
        <w:rPr>
          <w:lang w:val="en-US"/>
        </w:rPr>
        <w:lastRenderedPageBreak/>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non 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150249">
        <w:rPr>
          <w:lang w:val="en-US"/>
          <w:rPrChange w:id="480" w:author="Reinders, Stephanie [CSAFE]" w:date="2025-11-20T11:28:00Z" w16du:dateUtc="2025-11-20T17:28:00Z">
            <w:rPr/>
          </w:rPrChange>
        </w:rPr>
        <w:t>matching lands from the same bullet or firearm are expected to show higher similarity values than non-matching lands.</w:t>
      </w:r>
    </w:p>
    <w:p w14:paraId="42B25808" w14:textId="77777777" w:rsidR="00146CC7" w:rsidRDefault="00146CC7" w:rsidP="00146CC7">
      <w:pPr>
        <w:pStyle w:val="ListParagraph"/>
        <w:rPr>
          <w:lang w:val="en-US"/>
        </w:rPr>
      </w:pPr>
    </w:p>
    <w:p w14:paraId="3C9D9891" w14:textId="374E8A62" w:rsidR="00146CC7" w:rsidRDefault="00146CC7" w:rsidP="00F733C5">
      <w:pPr>
        <w:pStyle w:val="ListParagraph"/>
        <w:rPr>
          <w:lang w:val="en-US"/>
        </w:rPr>
      </w:pPr>
      <w:r w:rsidRPr="00146CC7">
        <w:rPr>
          <w:lang w:val="en-US"/>
        </w:rPr>
        <w:t xml:space="preserve">However, selecting a specific phase introduces selection bias. To address this issue, BulletAnalyzr implements a new statistical approach called the </w:t>
      </w:r>
      <w:r w:rsidRPr="00C94BAC">
        <w:rPr>
          <w:i/>
          <w:iCs/>
          <w:highlight w:val="yellow"/>
          <w:lang w:val="en-US"/>
        </w:rPr>
        <w:t>phase test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C94BAC">
        <w:rPr>
          <w:highlight w:val="yellow"/>
          <w:lang w:val="en-US"/>
        </w:rPr>
        <w:t>phase-selection grouping</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150249">
        <w:rPr>
          <w:lang w:val="en-US"/>
          <w:rPrChange w:id="481" w:author="Reinders, Stephanie [CSAFE]" w:date="2025-11-20T11:28:00Z" w16du:dateUtc="2025-11-20T17:28:00Z">
            <w:rPr/>
          </w:rPrChange>
        </w:rPr>
        <w:t xml:space="preserve">highest average </w:t>
      </w:r>
      <w:r w:rsidR="006702A3" w:rsidRPr="00150249">
        <w:rPr>
          <w:lang w:val="en-US"/>
          <w:rPrChange w:id="482" w:author="Reinders, Stephanie [CSAFE]" w:date="2025-11-20T11:28:00Z" w16du:dateUtc="2025-11-20T17:28:00Z">
            <w:rPr/>
          </w:rPrChange>
        </w:rPr>
        <w:t>similarity score</w:t>
      </w:r>
      <w:r w:rsidRPr="00150249">
        <w:rPr>
          <w:lang w:val="en-US"/>
          <w:rPrChange w:id="483" w:author="Reinders, Stephanie [CSAFE]" w:date="2025-11-20T11:28:00Z" w16du:dateUtc="2025-11-20T17:28:00Z">
            <w:rPr/>
          </w:rPrChange>
        </w:rPr>
        <w:t xml:space="preserve"> and the </w:t>
      </w:r>
      <w:r w:rsidR="006702A3" w:rsidRPr="00150249">
        <w:rPr>
          <w:lang w:val="en-US"/>
          <w:rPrChange w:id="484" w:author="Reinders, Stephanie [CSAFE]" w:date="2025-11-20T11:28:00Z" w16du:dateUtc="2025-11-20T17:28:00Z">
            <w:rPr/>
          </w:rPrChange>
        </w:rPr>
        <w:t xml:space="preserve">phase with the </w:t>
      </w:r>
      <w:r w:rsidRPr="00150249">
        <w:rPr>
          <w:lang w:val="en-US"/>
          <w:rPrChange w:id="485" w:author="Reinders, Stephanie [CSAFE]" w:date="2025-11-20T11:28:00Z" w16du:dateUtc="2025-11-20T17:28:00Z">
            <w:rPr/>
          </w:rPrChange>
        </w:rPr>
        <w:t>3rd highest</w:t>
      </w:r>
      <w:r w:rsidR="00C94BAC" w:rsidRPr="00150249">
        <w:rPr>
          <w:lang w:val="en-US"/>
          <w:rPrChange w:id="486" w:author="Reinders, Stephanie [CSAFE]" w:date="2025-11-20T11:28:00Z" w16du:dateUtc="2025-11-20T17:28:00Z">
            <w:rPr/>
          </w:rPrChange>
        </w:rPr>
        <w:t xml:space="preserve"> </w:t>
      </w:r>
      <w:r w:rsidR="006702A3" w:rsidRPr="00150249">
        <w:rPr>
          <w:lang w:val="en-US"/>
          <w:rPrChange w:id="487" w:author="Reinders, Stephanie [CSAFE]" w:date="2025-11-20T11:28:00Z" w16du:dateUtc="2025-11-20T17:28:00Z">
            <w:rPr/>
          </w:rPrChange>
        </w:rPr>
        <w:t>average similary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20B6B378" w14:textId="748E3218" w:rsidR="00FE4FBF" w:rsidRDefault="00CD533B" w:rsidP="00FE4FBF">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40"/>
                    <a:stretch>
                      <a:fillRect/>
                    </a:stretch>
                  </pic:blipFill>
                  <pic:spPr>
                    <a:xfrm>
                      <a:off x="0" y="0"/>
                      <a:ext cx="4755976" cy="850840"/>
                    </a:xfrm>
                    <a:prstGeom prst="rect">
                      <a:avLst/>
                    </a:prstGeom>
                  </pic:spPr>
                </pic:pic>
              </a:graphicData>
            </a:graphic>
          </wp:inline>
        </w:drawing>
      </w:r>
    </w:p>
    <w:p w14:paraId="4B0D646A" w14:textId="76601F63" w:rsidR="0005644C" w:rsidRPr="001F6F13" w:rsidRDefault="00FE4FBF" w:rsidP="00CD533B">
      <w:pPr>
        <w:pStyle w:val="Caption"/>
        <w:ind w:left="720"/>
        <w:jc w:val="center"/>
        <w:rPr>
          <w:lang w:val="en-US"/>
        </w:rPr>
      </w:pPr>
      <w:r w:rsidRPr="003D5255">
        <w:rPr>
          <w:lang w:val="en-US"/>
        </w:rPr>
        <w:t xml:space="preserve">Figure </w:t>
      </w:r>
      <w:r w:rsidR="007371B5" w:rsidRPr="00150249">
        <w:rPr>
          <w:lang w:val="en-US"/>
          <w:rPrChange w:id="488" w:author="Reinders, Stephanie [CSAFE]" w:date="2025-11-20T11:28:00Z" w16du:dateUtc="2025-11-20T17:28:00Z">
            <w:rPr/>
          </w:rPrChange>
        </w:rPr>
        <w:t>13</w:t>
      </w:r>
      <w:r>
        <w:rPr>
          <w:lang w:val="en-US"/>
        </w:rPr>
        <w:t>. The phase test score and the probability of false identification.</w:t>
      </w:r>
      <w:r w:rsidR="00CA49E2">
        <w:rPr>
          <w:noProof/>
          <w14:ligatures w14:val="none"/>
        </w:rPr>
        <mc:AlternateContent>
          <mc:Choice Requires="wpi">
            <w:drawing>
              <wp:anchor distT="0" distB="0" distL="114300" distR="114300" simplePos="0" relativeHeight="251708416" behindDoc="0" locked="0" layoutInCell="1" allowOverlap="1" wp14:anchorId="74762D15" wp14:editId="3F3DC9BF">
                <wp:simplePos x="0" y="0"/>
                <wp:positionH relativeFrom="column">
                  <wp:posOffset>-598701</wp:posOffset>
                </wp:positionH>
                <wp:positionV relativeFrom="paragraph">
                  <wp:posOffset>3998452</wp:posOffset>
                </wp:positionV>
                <wp:extent cx="360" cy="360"/>
                <wp:effectExtent l="76200" t="95250" r="76200" b="95250"/>
                <wp:wrapNone/>
                <wp:docPr id="533119372" name="Ink 91"/>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4BFF420A" id="Ink 91" o:spid="_x0000_s1026" type="#_x0000_t75" style="position:absolute;margin-left:-50pt;margin-top:312pt;width:5.7pt;height:5.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">
                <v:imagedata r:id="rId42" o:title=""/>
              </v:shape>
            </w:pict>
          </mc:Fallback>
        </mc:AlternateContent>
      </w:r>
      <w:r w:rsidR="00CA49E2">
        <w:rPr>
          <w:noProof/>
          <w14:ligatures w14:val="none"/>
        </w:rPr>
        <mc:AlternateContent>
          <mc:Choice Requires="aink">
            <w:drawing>
              <wp:anchor distT="0" distB="0" distL="114300" distR="114300" simplePos="0" relativeHeight="251704320" behindDoc="0" locked="0" layoutInCell="1" allowOverlap="1" wp14:anchorId="73C68391" wp14:editId="2BCEFFF3">
                <wp:simplePos x="0" y="0"/>
                <wp:positionH relativeFrom="column">
                  <wp:posOffset>-775461</wp:posOffset>
                </wp:positionH>
                <wp:positionV relativeFrom="paragraph">
                  <wp:posOffset>3397972</wp:posOffset>
                </wp:positionV>
                <wp:extent cx="360" cy="360"/>
                <wp:effectExtent l="76200" t="95250" r="76200" b="95250"/>
                <wp:wrapNone/>
                <wp:docPr id="42029378" name="Ink 87"/>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drawing>
              <wp:anchor distT="0" distB="0" distL="114300" distR="114300" simplePos="0" relativeHeight="251704320" behindDoc="0" locked="0" layoutInCell="1" allowOverlap="1" wp14:anchorId="73C68391" wp14:editId="2BCEFFF3">
                <wp:simplePos x="0" y="0"/>
                <wp:positionH relativeFrom="column">
                  <wp:posOffset>-775461</wp:posOffset>
                </wp:positionH>
                <wp:positionV relativeFrom="paragraph">
                  <wp:posOffset>3397972</wp:posOffset>
                </wp:positionV>
                <wp:extent cx="360" cy="360"/>
                <wp:effectExtent l="76200" t="95250" r="76200" b="95250"/>
                <wp:wrapNone/>
                <wp:docPr id="42029378" name="Ink 87"/>
                <wp:cNvGraphicFramePr/>
                <a:graphic xmlns:a="http://schemas.openxmlformats.org/drawingml/2006/main">
                  <a:graphicData uri="http://schemas.openxmlformats.org/drawingml/2006/picture">
                    <pic:pic xmlns:pic="http://schemas.openxmlformats.org/drawingml/2006/picture">
                      <pic:nvPicPr>
                        <pic:cNvPr id="42029378" name="Ink 87"/>
                        <pic:cNvPicPr/>
                      </pic:nvPicPr>
                      <pic:blipFill>
                        <a:blip r:embed="rId44"/>
                        <a:stretch>
                          <a:fillRect/>
                        </a:stretch>
                      </pic:blipFill>
                      <pic:spPr>
                        <a:xfrm>
                          <a:off x="0" y="0"/>
                          <a:ext cx="72000" cy="72000"/>
                        </a:xfrm>
                        <a:prstGeom prst="rect">
                          <a:avLst/>
                        </a:prstGeom>
                      </pic:spPr>
                    </pic:pic>
                  </a:graphicData>
                </a:graphic>
              </wp:anchor>
            </w:drawing>
          </mc:Fallback>
        </mc:AlternateContent>
      </w:r>
      <w:r w:rsidR="00CA49E2">
        <w:rPr>
          <w:noProof/>
          <w14:ligatures w14:val="none"/>
        </w:rPr>
        <mc:AlternateContent>
          <mc:Choice Requires="wpi">
            <w:drawing>
              <wp:anchor distT="0" distB="0" distL="114300" distR="114300" simplePos="0" relativeHeight="251680768" behindDoc="0" locked="0" layoutInCell="1" allowOverlap="1" wp14:anchorId="2DB8A10C" wp14:editId="57F34C9D">
                <wp:simplePos x="0" y="0"/>
                <wp:positionH relativeFrom="column">
                  <wp:posOffset>10838859</wp:posOffset>
                </wp:positionH>
                <wp:positionV relativeFrom="paragraph">
                  <wp:posOffset>3357270</wp:posOffset>
                </wp:positionV>
                <wp:extent cx="1800" cy="1800"/>
                <wp:effectExtent l="76200" t="95250" r="74930" b="93980"/>
                <wp:wrapNone/>
                <wp:docPr id="1891329210" name="Ink 64"/>
                <wp:cNvGraphicFramePr/>
                <a:graphic xmlns:a="http://schemas.openxmlformats.org/drawingml/2006/main">
                  <a:graphicData uri="http://schemas.microsoft.com/office/word/2010/wordprocessingInk">
                    <w14:contentPart bwMode="auto" r:id="rId45">
                      <w14:nvContentPartPr>
                        <w14:cNvContentPartPr/>
                      </w14:nvContentPartPr>
                      <w14:xfrm>
                        <a:off x="0" y="0"/>
                        <a:ext cx="1800" cy="1800"/>
                      </w14:xfrm>
                    </w14:contentPart>
                  </a:graphicData>
                </a:graphic>
              </wp:anchor>
            </w:drawing>
          </mc:Choice>
          <mc:Fallback>
            <w:pict>
              <v:shape w14:anchorId="04F37AE8" id="Ink 64" o:spid="_x0000_s1026" type="#_x0000_t75" style="position:absolute;margin-left:850.6pt;margin-top:261.5pt;width:5.85pt;height:5.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">
                <v:imagedata r:id="rId46" o:title=""/>
              </v:shape>
            </w:pict>
          </mc:Fallback>
        </mc:AlternateContent>
      </w:r>
      <w:r w:rsidR="00CA49E2">
        <w:rPr>
          <w:noProof/>
          <w14:ligatures w14:val="none"/>
        </w:rPr>
        <mc:AlternateContent>
          <mc:Choice Requires="wpi">
            <w:drawing>
              <wp:anchor distT="0" distB="0" distL="114300" distR="114300" simplePos="0" relativeHeight="251674624" behindDoc="0" locked="0" layoutInCell="1" allowOverlap="1" wp14:anchorId="51339577" wp14:editId="6639F184">
                <wp:simplePos x="0" y="0"/>
                <wp:positionH relativeFrom="column">
                  <wp:posOffset>10922379</wp:posOffset>
                </wp:positionH>
                <wp:positionV relativeFrom="paragraph">
                  <wp:posOffset>3573990</wp:posOffset>
                </wp:positionV>
                <wp:extent cx="360" cy="360"/>
                <wp:effectExtent l="76200" t="95250" r="76200" b="95250"/>
                <wp:wrapNone/>
                <wp:docPr id="177611928" name="Ink 58"/>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007EA487" id="Ink 58" o:spid="_x0000_s1026" type="#_x0000_t75" style="position:absolute;margin-left:857.2pt;margin-top:278.55pt;width:5.7pt;height: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">
                <v:imagedata r:id="rId48" o:title=""/>
              </v:shape>
            </w:pict>
          </mc:Fallback>
        </mc:AlternateContent>
      </w:r>
    </w:p>
    <w:sectPr w:rsidR="0005644C" w:rsidRPr="001F6F13">
      <w:footerReference w:type="default" r:id="rId49"/>
      <w:headerReference w:type="first" r:id="rId50"/>
      <w:footerReference w:type="first" r:id="rId51"/>
      <w:pgSz w:w="12240" w:h="15840"/>
      <w:pgMar w:top="740" w:right="800" w:bottom="740" w:left="800" w:header="0" w:footer="54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1" w:author="Reinders, Stephanie [CSAFE]" w:date="2025-11-21T13:48:00Z" w:initials="SR">
    <w:p w14:paraId="021B85FA" w14:textId="77777777" w:rsidR="0049720E" w:rsidRDefault="0049720E" w:rsidP="0049720E">
      <w:r>
        <w:rPr>
          <w:rStyle w:val="CommentReference"/>
        </w:rPr>
        <w:annotationRef/>
      </w:r>
      <w:r>
        <w:rPr>
          <w:sz w:val="20"/>
          <w:szCs w:val="20"/>
        </w:rPr>
        <w:t>Check Figure numbers after all changes are accepted</w:t>
      </w:r>
    </w:p>
  </w:comment>
  <w:comment w:id="475" w:author="Ray, Anyesha [CSAFE]" w:date="2025-11-14T14:11:00Z" w:initials="AR">
    <w:p w14:paraId="73061826" w14:textId="60E86523" w:rsidR="00F775F8" w:rsidRDefault="00F775F8" w:rsidP="00F775F8">
      <w:pPr>
        <w:pStyle w:val="CommentText"/>
      </w:pPr>
      <w:r>
        <w:rPr>
          <w:rStyle w:val="CommentReference"/>
        </w:rPr>
        <w:annotationRef/>
      </w:r>
      <w:r>
        <w:t xml:space="preserve">From example hamby barrel 1 bullet 1 and 2. didn’t change any of the defaults. </w:t>
      </w:r>
    </w:p>
  </w:comment>
  <w:comment w:id="478" w:author="Ray, Anyesha [CSAFE]" w:date="2025-11-06T15:22:00Z" w:initials="AR">
    <w:p w14:paraId="63626D24" w14:textId="612BAF64" w:rsidR="00DB2628" w:rsidRDefault="00DB2628" w:rsidP="00DB2628">
      <w:pPr>
        <w:pStyle w:val="CommentText"/>
      </w:pPr>
      <w:r>
        <w:rPr>
          <w:rStyle w:val="CommentReference"/>
        </w:rPr>
        <w:annotationRef/>
      </w:r>
      <w:r>
        <w:t>Might need a citation here- I pulled it from the CC.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1B85FA" w15:done="0"/>
  <w15:commentEx w15:paraId="73061826" w15:done="0"/>
  <w15:commentEx w15:paraId="63626D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46DACD" w16cex:dateUtc="2025-11-21T19:48:00Z"/>
  <w16cex:commentExtensible w16cex:durableId="7DE2EABA" w16cex:dateUtc="2025-11-14T20:11:00Z"/>
  <w16cex:commentExtensible w16cex:durableId="12CF2648" w16cex:dateUtc="2025-11-06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1B85FA" w16cid:durableId="2C46DACD"/>
  <w16cid:commentId w16cid:paraId="73061826" w16cid:durableId="7DE2EABA"/>
  <w16cid:commentId w16cid:paraId="63626D24" w16cid:durableId="12CF26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160C0" w14:textId="77777777" w:rsidR="00285D89" w:rsidRDefault="00285D89" w:rsidP="00E40B43">
      <w:r>
        <w:separator/>
      </w:r>
    </w:p>
  </w:endnote>
  <w:endnote w:type="continuationSeparator" w:id="0">
    <w:p w14:paraId="2C6B98A2" w14:textId="77777777" w:rsidR="00285D89" w:rsidRDefault="00285D89"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08B7CB0-E7F3-E449-9452-A0D991ACF2A2}"/>
  </w:font>
  <w:font w:name="Times New Roman">
    <w:panose1 w:val="02020603050405020304"/>
    <w:charset w:val="00"/>
    <w:family w:val="roman"/>
    <w:pitch w:val="variable"/>
    <w:sig w:usb0="E0002EFF" w:usb1="C000785B" w:usb2="00000009" w:usb3="00000000" w:csb0="000001FF" w:csb1="00000000"/>
    <w:embedRegular r:id="rId2" w:fontKey="{A6D88B85-7985-F34A-BE3F-0977B93D48B8}"/>
    <w:embedBold r:id="rId3" w:fontKey="{FB5393F4-95E2-2041-BE1D-026F515D78DC}"/>
    <w:embedItalic r:id="rId4" w:fontKey="{37DB4C67-21AE-F440-BA58-27056E21CDB2}"/>
    <w:embedBoldItalic r:id="rId5" w:fontKey="{B94D10A2-2CC7-F04C-A677-3747845C2ACC}"/>
  </w:font>
  <w:font w:name="Courier New">
    <w:panose1 w:val="02070309020205020404"/>
    <w:charset w:val="00"/>
    <w:family w:val="modern"/>
    <w:pitch w:val="fixed"/>
    <w:sig w:usb0="E0002EFF" w:usb1="C0007843" w:usb2="00000009" w:usb3="00000000" w:csb0="000001FF" w:csb1="00000000"/>
    <w:embedRegular r:id="rId6" w:fontKey="{941FBBBB-7B3E-6D44-9273-81B1A9109145}"/>
  </w:font>
  <w:font w:name="Wingdings">
    <w:panose1 w:val="05000000000000000000"/>
    <w:charset w:val="4D"/>
    <w:family w:val="decorative"/>
    <w:pitch w:val="variable"/>
    <w:sig w:usb0="00000003" w:usb1="00000000" w:usb2="00000000" w:usb3="00000000" w:csb0="80000001" w:csb1="00000000"/>
    <w:embedRegular r:id="rId7" w:fontKey="{4FD1D003-9867-234D-9A59-E9BDECE42884}"/>
  </w:font>
  <w:font w:name="Arial">
    <w:panose1 w:val="020B0604020202020204"/>
    <w:charset w:val="00"/>
    <w:family w:val="swiss"/>
    <w:pitch w:val="variable"/>
    <w:sig w:usb0="E0002EFF" w:usb1="C000785B" w:usb2="00000009" w:usb3="00000000" w:csb0="000001FF" w:csb1="00000000"/>
    <w:embedRegular r:id="rId8" w:fontKey="{AD3FB0D8-8C71-8943-A718-BB718EBDB334}"/>
    <w:embedBold r:id="rId9" w:fontKey="{2A90787E-A3B3-C24C-9E79-EC53C432E2C9}"/>
    <w:embedItalic r:id="rId10" w:fontKey="{AFFEE776-21B4-BF4B-B975-4B28719EA3B7}"/>
    <w:embedBoldItalic r:id="rId11" w:fontKey="{31FCACF2-3B33-B74B-B5A3-42E15C5DA632}"/>
  </w:font>
  <w:font w:name="Montserrat">
    <w:panose1 w:val="00000500000000000000"/>
    <w:charset w:val="00"/>
    <w:family w:val="auto"/>
    <w:pitch w:val="variable"/>
    <w:sig w:usb0="A00002FF" w:usb1="4000247B" w:usb2="00000000" w:usb3="00000000" w:csb0="00000197" w:csb1="00000000"/>
    <w:embedRegular r:id="rId12" w:fontKey="{EC92550A-A1EA-6544-BFE3-6EE99635FD8F}"/>
    <w:embedBold r:id="rId13" w:fontKey="{1CFB6289-DA16-2348-9202-B61A8B4B3C6A}"/>
    <w:embedItalic r:id="rId14" w:fontKey="{FD342FC1-05AB-4F45-BE08-7E951E35CC5E}"/>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5" w:fontKey="{7BB3BD2C-D9A9-DB46-BEE4-B3D4F34E4FA9}"/>
    <w:embedItalic r:id="rId16" w:fontKey="{1C1010DC-ABD9-AC48-97F8-DE666B86AB77}"/>
  </w:font>
  <w:font w:name="Montserrat Light">
    <w:panose1 w:val="00000400000000000000"/>
    <w:charset w:val="00"/>
    <w:family w:val="auto"/>
    <w:pitch w:val="variable"/>
    <w:sig w:usb0="A00002FF" w:usb1="4000247B" w:usb2="00000000" w:usb3="00000000" w:csb0="00000197" w:csb1="00000000"/>
    <w:embedRegular r:id="rId17" w:fontKey="{933DE052-6CBB-D749-A9B7-F28158E7AA38}"/>
    <w:embedItalic r:id="rId18" w:fontKey="{18F5C7F1-4213-424D-B93F-057F248B83B2}"/>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9" w:fontKey="{2C04566F-349A-1949-A630-D0563E9BB0AF}"/>
  </w:font>
  <w:font w:name="Consolas">
    <w:panose1 w:val="020B0609020204030204"/>
    <w:charset w:val="00"/>
    <w:family w:val="modern"/>
    <w:pitch w:val="fixed"/>
    <w:sig w:usb0="E10006FF" w:usb1="4000FCFF" w:usb2="00000009" w:usb3="00000000" w:csb0="0000019F" w:csb1="00000000"/>
    <w:embedRegular r:id="rId20" w:fontKey="{0DE6599B-25C0-AB42-A1EE-8119C8BBE001}"/>
  </w:font>
  <w:font w:name="Trebuchet MS">
    <w:panose1 w:val="020B0603020202020204"/>
    <w:charset w:val="00"/>
    <w:family w:val="swiss"/>
    <w:pitch w:val="variable"/>
    <w:sig w:usb0="00000687" w:usb1="00000000" w:usb2="00000000" w:usb3="00000000" w:csb0="0000009F" w:csb1="00000000"/>
    <w:embedRegular r:id="rId21" w:fontKey="{59123F00-E8F0-B641-8599-57589710E26D}"/>
  </w:font>
  <w:font w:name="Calibri">
    <w:panose1 w:val="020F0502020204030204"/>
    <w:charset w:val="00"/>
    <w:family w:val="swiss"/>
    <w:pitch w:val="variable"/>
    <w:sig w:usb0="E4002EFF" w:usb1="C200247B" w:usb2="00000009" w:usb3="00000000" w:csb0="000001FF" w:csb1="00000000"/>
    <w:embedRegular r:id="rId22" w:fontKey="{4883EA74-97C2-2E4F-B191-57885E1FD0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E9ADD" w14:textId="77777777" w:rsidR="00285D89" w:rsidRDefault="00285D89" w:rsidP="00E40B43">
      <w:r>
        <w:separator/>
      </w:r>
    </w:p>
  </w:footnote>
  <w:footnote w:type="continuationSeparator" w:id="0">
    <w:p w14:paraId="34B07AEB" w14:textId="77777777" w:rsidR="00285D89" w:rsidRDefault="00285D89"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F45A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9"/>
  </w:num>
  <w:num w:numId="2" w16cid:durableId="1826777057">
    <w:abstractNumId w:val="14"/>
  </w:num>
  <w:num w:numId="3" w16cid:durableId="713384979">
    <w:abstractNumId w:val="23"/>
  </w:num>
  <w:num w:numId="4" w16cid:durableId="303046299">
    <w:abstractNumId w:val="19"/>
  </w:num>
  <w:num w:numId="5" w16cid:durableId="1736079832">
    <w:abstractNumId w:val="8"/>
  </w:num>
  <w:num w:numId="6" w16cid:durableId="1039090129">
    <w:abstractNumId w:val="7"/>
  </w:num>
  <w:num w:numId="7" w16cid:durableId="1103770285">
    <w:abstractNumId w:val="18"/>
  </w:num>
  <w:num w:numId="8" w16cid:durableId="621306232">
    <w:abstractNumId w:val="1"/>
  </w:num>
  <w:num w:numId="9" w16cid:durableId="1927299096">
    <w:abstractNumId w:val="22"/>
  </w:num>
  <w:num w:numId="10" w16cid:durableId="632752323">
    <w:abstractNumId w:val="20"/>
  </w:num>
  <w:num w:numId="11" w16cid:durableId="520290413">
    <w:abstractNumId w:val="12"/>
  </w:num>
  <w:num w:numId="12" w16cid:durableId="190266732">
    <w:abstractNumId w:val="11"/>
  </w:num>
  <w:num w:numId="13" w16cid:durableId="94054629">
    <w:abstractNumId w:val="6"/>
  </w:num>
  <w:num w:numId="14" w16cid:durableId="1701397193">
    <w:abstractNumId w:val="4"/>
  </w:num>
  <w:num w:numId="15" w16cid:durableId="1666013232">
    <w:abstractNumId w:val="2"/>
  </w:num>
  <w:num w:numId="16" w16cid:durableId="815952859">
    <w:abstractNumId w:val="17"/>
  </w:num>
  <w:num w:numId="17" w16cid:durableId="776216434">
    <w:abstractNumId w:val="15"/>
  </w:num>
  <w:num w:numId="18" w16cid:durableId="1265193382">
    <w:abstractNumId w:val="21"/>
  </w:num>
  <w:num w:numId="19" w16cid:durableId="1715545747">
    <w:abstractNumId w:val="3"/>
  </w:num>
  <w:num w:numId="20" w16cid:durableId="188374779">
    <w:abstractNumId w:val="10"/>
  </w:num>
  <w:num w:numId="21" w16cid:durableId="672336429">
    <w:abstractNumId w:val="0"/>
  </w:num>
  <w:num w:numId="22" w16cid:durableId="1843813300">
    <w:abstractNumId w:val="16"/>
  </w:num>
  <w:num w:numId="23" w16cid:durableId="1788044272">
    <w:abstractNumId w:val="13"/>
  </w:num>
  <w:num w:numId="24" w16cid:durableId="5151977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nders, Stephanie [CSAFE]">
    <w15:presenceInfo w15:providerId="AD" w15:userId="S::srein@iastate.edu::0d034387-1204-4f09-b5f0-c6dcc906b200"/>
  </w15:person>
  <w15:person w15:author="Ray, Anyesha [CSAFE]">
    <w15:presenceInfo w15:providerId="AD" w15:userId="S::anyeshar@iastate.edu::92acf087-a691-4440-b1b2-db59ec757e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7"/>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4923"/>
    <w:rsid w:val="000A0738"/>
    <w:rsid w:val="000D4BCC"/>
    <w:rsid w:val="00146CC7"/>
    <w:rsid w:val="00150249"/>
    <w:rsid w:val="00192354"/>
    <w:rsid w:val="001931A3"/>
    <w:rsid w:val="001E2E4C"/>
    <w:rsid w:val="001E74AA"/>
    <w:rsid w:val="001F15DE"/>
    <w:rsid w:val="001F6F13"/>
    <w:rsid w:val="00210563"/>
    <w:rsid w:val="002451CC"/>
    <w:rsid w:val="00252567"/>
    <w:rsid w:val="002551B6"/>
    <w:rsid w:val="00256610"/>
    <w:rsid w:val="00271AD4"/>
    <w:rsid w:val="00285D89"/>
    <w:rsid w:val="00292603"/>
    <w:rsid w:val="00294313"/>
    <w:rsid w:val="002A4F02"/>
    <w:rsid w:val="002B0E70"/>
    <w:rsid w:val="002D18A7"/>
    <w:rsid w:val="002E5A34"/>
    <w:rsid w:val="002F0FF7"/>
    <w:rsid w:val="0033211E"/>
    <w:rsid w:val="003D5255"/>
    <w:rsid w:val="003E075B"/>
    <w:rsid w:val="003E15E0"/>
    <w:rsid w:val="00422D86"/>
    <w:rsid w:val="00430B1B"/>
    <w:rsid w:val="004507CC"/>
    <w:rsid w:val="004552AD"/>
    <w:rsid w:val="00470B01"/>
    <w:rsid w:val="0049720E"/>
    <w:rsid w:val="004B7C7A"/>
    <w:rsid w:val="004E7DB9"/>
    <w:rsid w:val="005A1C89"/>
    <w:rsid w:val="005E0845"/>
    <w:rsid w:val="005E4DA7"/>
    <w:rsid w:val="00611E49"/>
    <w:rsid w:val="0062078B"/>
    <w:rsid w:val="006702A3"/>
    <w:rsid w:val="006A226B"/>
    <w:rsid w:val="006D484D"/>
    <w:rsid w:val="006E1639"/>
    <w:rsid w:val="00717DE7"/>
    <w:rsid w:val="007371B5"/>
    <w:rsid w:val="00766B03"/>
    <w:rsid w:val="00783DBA"/>
    <w:rsid w:val="007F6973"/>
    <w:rsid w:val="00801F10"/>
    <w:rsid w:val="00805A4D"/>
    <w:rsid w:val="0084419B"/>
    <w:rsid w:val="008A1BCC"/>
    <w:rsid w:val="008D1582"/>
    <w:rsid w:val="008F070B"/>
    <w:rsid w:val="00930CE4"/>
    <w:rsid w:val="009551D7"/>
    <w:rsid w:val="00957D7D"/>
    <w:rsid w:val="009E20A4"/>
    <w:rsid w:val="00A22673"/>
    <w:rsid w:val="00A26FF1"/>
    <w:rsid w:val="00A67E02"/>
    <w:rsid w:val="00A743A3"/>
    <w:rsid w:val="00A86057"/>
    <w:rsid w:val="00AB23F8"/>
    <w:rsid w:val="00B2492A"/>
    <w:rsid w:val="00B62C54"/>
    <w:rsid w:val="00B96437"/>
    <w:rsid w:val="00BE66E5"/>
    <w:rsid w:val="00C216C0"/>
    <w:rsid w:val="00C406BE"/>
    <w:rsid w:val="00C94BAC"/>
    <w:rsid w:val="00CA49E2"/>
    <w:rsid w:val="00CB2530"/>
    <w:rsid w:val="00CD533B"/>
    <w:rsid w:val="00D32B94"/>
    <w:rsid w:val="00DB2628"/>
    <w:rsid w:val="00DC0A92"/>
    <w:rsid w:val="00E40B43"/>
    <w:rsid w:val="00E63D44"/>
    <w:rsid w:val="00E83D2E"/>
    <w:rsid w:val="00E9185C"/>
    <w:rsid w:val="00E943C8"/>
    <w:rsid w:val="00EA5739"/>
    <w:rsid w:val="00EF7E44"/>
    <w:rsid w:val="00F234AB"/>
    <w:rsid w:val="00F251B9"/>
    <w:rsid w:val="00F3661D"/>
    <w:rsid w:val="00F50A80"/>
    <w:rsid w:val="00F733C5"/>
    <w:rsid w:val="00F775F8"/>
    <w:rsid w:val="00F80CA6"/>
    <w:rsid w:val="00F8473F"/>
    <w:rsid w:val="00FE4F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E40B43"/>
    <w:pPr>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semiHidden/>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40.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customXml" Target="ink/ink4.xm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customXml" Target="ink/ink3.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20.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80.png"/><Relationship Id="rId30" Type="http://schemas.openxmlformats.org/officeDocument/2006/relationships/image" Target="media/image15.png"/><Relationship Id="rId35" Type="http://schemas.openxmlformats.org/officeDocument/2006/relationships/image" Target="media/image160.png"/><Relationship Id="rId43" Type="http://schemas.openxmlformats.org/officeDocument/2006/relationships/customXml" Target="ink/ink2.xm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6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customXml" Target="ink/ink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8:19.209"/>
    </inkml:context>
    <inkml:brush xml:id="br0">
      <inkml:brushProperty name="width" value="0.2" units="cm"/>
      <inkml:brushProperty name="height" value="0.2" units="cm"/>
    </inkml:brush>
  </inkml:definitions>
  <inkml:trace contextRef="#ctx0" brushRef="#br0">0 1 24575,'0'0'0,"0"0"0,0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7:51.134"/>
    </inkml:context>
    <inkml:brush xml:id="br0">
      <inkml:brushProperty name="width" value="0.2" units="cm"/>
      <inkml:brushProperty name="height" value="0.2" units="cm"/>
      <inkml:brushProperty name="color" value="#B4C3DA"/>
      <inkml:brushProperty name="inkEffects" value="silver"/>
      <inkml:brushProperty name="anchorX" value="0"/>
      <inkml:brushProperty name="anchorY" value="0"/>
      <inkml:brushProperty name="scaleFactor" value="0.49912"/>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5:38.172"/>
    </inkml:context>
    <inkml:brush xml:id="br0">
      <inkml:brushProperty name="width" value="0.2" units="cm"/>
      <inkml:brushProperty name="height" value="0.2" units="cm"/>
      <inkml:brushProperty name="color" value="#00A0D7"/>
    </inkml:brush>
  </inkml:definitions>
  <inkml:trace contextRef="#ctx0" brushRef="#br0">4 0 24575,'0'0'0,"0"0"0,0 0 0,0 0 0,-2 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4T01:35:24.212"/>
    </inkml:context>
    <inkml:brush xml:id="br0">
      <inkml:brushProperty name="width" value="0.2" units="cm"/>
      <inkml:brushProperty name="height" value="0.2" units="cm"/>
      <inkml:brushProperty name="color" value="#33CCFF"/>
    </inkml:brush>
  </inkml:definitions>
  <inkml:trace contextRef="#ctx0" brushRef="#br0">1 0 24575,'0'0'0,"0"0"0,0 0 0,0 0 0,0 0 0,0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13</Pages>
  <Words>2119</Words>
  <Characters>12081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25</cp:revision>
  <cp:lastPrinted>2025-10-08T20:15:00Z</cp:lastPrinted>
  <dcterms:created xsi:type="dcterms:W3CDTF">2025-10-08T20:15:00Z</dcterms:created>
  <dcterms:modified xsi:type="dcterms:W3CDTF">2025-11-21T20:25:00Z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