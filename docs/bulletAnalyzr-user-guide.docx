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E4503" w14:textId="77777777" w:rsidR="00E83D2E" w:rsidRDefault="00000000" w:rsidP="00E40B43">
      <w:pPr>
        <w:pStyle w:val="Title"/>
        <w:rPr>
          <w:color w:val="525659"/>
        </w:rPr>
      </w:pPr>
      <w:r>
        <w:br w:type="page"/>
      </w:r>
    </w:p>
    <w:p w14:paraId="4BBA7348" w14:textId="77777777" w:rsidR="00E83D2E" w:rsidRDefault="00E83D2E" w:rsidP="00E40B43"/>
    <w:p w14:paraId="4AE58046" w14:textId="77777777" w:rsidR="00E83D2E" w:rsidRDefault="00000000" w:rsidP="00E40B43">
      <w:r>
        <w:rPr>
          <w:noProof/>
        </w:rPr>
        <w:drawing>
          <wp:inline distT="114300" distB="114300" distL="114300" distR="114300" wp14:anchorId="5EAA51E2" wp14:editId="47142E15">
            <wp:extent cx="6756400" cy="1409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756400" cy="1409700"/>
                    </a:xfrm>
                    <a:prstGeom prst="rect">
                      <a:avLst/>
                    </a:prstGeom>
                    <a:ln/>
                  </pic:spPr>
                </pic:pic>
              </a:graphicData>
            </a:graphic>
          </wp:inline>
        </w:drawing>
      </w:r>
    </w:p>
    <w:p w14:paraId="6176E594" w14:textId="77777777" w:rsidR="00E83D2E" w:rsidRDefault="00E83D2E" w:rsidP="00E40B43"/>
    <w:p w14:paraId="03536D95" w14:textId="7CAF981E" w:rsidR="00B62C54" w:rsidRDefault="00B62C54" w:rsidP="00B62C54">
      <w:pPr>
        <w:pStyle w:val="Heading1"/>
        <w:rPr>
          <w:lang w:val="en-US"/>
        </w:rPr>
      </w:pPr>
      <w:bookmarkStart w:id="0" w:name="_Toc214625194"/>
      <w:r>
        <w:rPr>
          <w:lang w:val="en-US"/>
        </w:rPr>
        <w:t>TABLE OF CONTENTS</w:t>
      </w:r>
      <w:bookmarkEnd w:id="0"/>
    </w:p>
    <w:p w14:paraId="12F0E0B6" w14:textId="2884DF48" w:rsidR="002A4F02" w:rsidRDefault="00B62C54">
      <w:pPr>
        <w:pStyle w:val="TOC1"/>
        <w:tabs>
          <w:tab w:val="right" w:leader="dot" w:pos="10630"/>
        </w:tabs>
        <w:rPr>
          <w:ins w:id="1" w:author="Reinders, Stephanie [CSAFE]" w:date="2025-11-21T13:46:00Z" w16du:dateUtc="2025-11-21T19:46:00Z"/>
          <w:rFonts w:asciiTheme="minorHAnsi" w:eastAsiaTheme="minorEastAsia" w:hAnsiTheme="minorHAnsi" w:cstheme="minorBidi"/>
          <w:noProof/>
          <w:color w:val="auto"/>
          <w:lang w:val="en-US"/>
        </w:rPr>
      </w:pPr>
      <w:r>
        <w:rPr>
          <w:b/>
          <w:bCs/>
          <w:caps/>
          <w:lang w:val="en-US"/>
        </w:rPr>
        <w:fldChar w:fldCharType="begin"/>
      </w:r>
      <w:r>
        <w:rPr>
          <w:b/>
          <w:bCs/>
          <w:caps/>
          <w:lang w:val="en-US"/>
        </w:rPr>
        <w:instrText xml:space="preserve"> TOC \o "1-2" \p " " \h \z \u </w:instrText>
      </w:r>
      <w:r>
        <w:rPr>
          <w:b/>
          <w:bCs/>
          <w:caps/>
          <w:lang w:val="en-US"/>
        </w:rPr>
        <w:fldChar w:fldCharType="separate"/>
      </w:r>
      <w:ins w:id="2" w:author="Reinders, Stephanie [CSAFE]" w:date="2025-11-21T13:46:00Z" w16du:dateUtc="2025-11-21T19:46:00Z">
        <w:r w:rsidR="002A4F02" w:rsidRPr="00920B7C">
          <w:rPr>
            <w:rStyle w:val="Hyperlink"/>
            <w:noProof/>
          </w:rPr>
          <w:fldChar w:fldCharType="begin"/>
        </w:r>
        <w:r w:rsidR="002A4F02" w:rsidRPr="00920B7C">
          <w:rPr>
            <w:rStyle w:val="Hyperlink"/>
            <w:noProof/>
          </w:rPr>
          <w:instrText xml:space="preserve"> </w:instrText>
        </w:r>
        <w:r w:rsidR="002A4F02">
          <w:rPr>
            <w:noProof/>
          </w:rPr>
          <w:instrText>HYPERLINK \l "_Toc214625194"</w:instrText>
        </w:r>
        <w:r w:rsidR="002A4F02" w:rsidRPr="00920B7C">
          <w:rPr>
            <w:rStyle w:val="Hyperlink"/>
            <w:noProof/>
          </w:rPr>
          <w:instrText xml:space="preserve"> </w:instrText>
        </w:r>
        <w:r w:rsidR="002A4F02" w:rsidRPr="00920B7C">
          <w:rPr>
            <w:rStyle w:val="Hyperlink"/>
            <w:noProof/>
          </w:rPr>
        </w:r>
        <w:r w:rsidR="002A4F02" w:rsidRPr="00920B7C">
          <w:rPr>
            <w:rStyle w:val="Hyperlink"/>
            <w:noProof/>
          </w:rPr>
          <w:fldChar w:fldCharType="separate"/>
        </w:r>
        <w:r w:rsidR="002A4F02" w:rsidRPr="00920B7C">
          <w:rPr>
            <w:rStyle w:val="Hyperlink"/>
            <w:noProof/>
            <w:lang w:val="en-US"/>
          </w:rPr>
          <w:t>TABLE OF CONTENTS</w:t>
        </w:r>
        <w:r w:rsidR="002A4F02">
          <w:rPr>
            <w:noProof/>
            <w:webHidden/>
          </w:rPr>
          <w:t xml:space="preserve"> </w:t>
        </w:r>
        <w:r w:rsidR="002A4F02">
          <w:rPr>
            <w:noProof/>
            <w:webHidden/>
          </w:rPr>
          <w:fldChar w:fldCharType="begin"/>
        </w:r>
        <w:r w:rsidR="002A4F02">
          <w:rPr>
            <w:noProof/>
            <w:webHidden/>
          </w:rPr>
          <w:instrText xml:space="preserve"> PAGEREF _Toc214625194 \h </w:instrText>
        </w:r>
        <w:r w:rsidR="002A4F02">
          <w:rPr>
            <w:noProof/>
            <w:webHidden/>
          </w:rPr>
        </w:r>
        <w:r w:rsidR="002A4F02">
          <w:rPr>
            <w:noProof/>
            <w:webHidden/>
          </w:rPr>
          <w:fldChar w:fldCharType="separate"/>
        </w:r>
        <w:r w:rsidR="002A4F02">
          <w:rPr>
            <w:noProof/>
            <w:webHidden/>
          </w:rPr>
          <w:t>1</w:t>
        </w:r>
        <w:r w:rsidR="002A4F02">
          <w:rPr>
            <w:noProof/>
            <w:webHidden/>
          </w:rPr>
          <w:fldChar w:fldCharType="end"/>
        </w:r>
        <w:r w:rsidR="002A4F02" w:rsidRPr="00920B7C">
          <w:rPr>
            <w:rStyle w:val="Hyperlink"/>
            <w:noProof/>
          </w:rPr>
          <w:fldChar w:fldCharType="end"/>
        </w:r>
      </w:ins>
    </w:p>
    <w:p w14:paraId="3DE95326" w14:textId="3C6D7347" w:rsidR="002A4F02" w:rsidRDefault="002A4F02">
      <w:pPr>
        <w:pStyle w:val="TOC1"/>
        <w:tabs>
          <w:tab w:val="right" w:leader="dot" w:pos="10630"/>
        </w:tabs>
        <w:rPr>
          <w:ins w:id="3" w:author="Reinders, Stephanie [CSAFE]" w:date="2025-11-21T13:46:00Z" w16du:dateUtc="2025-11-21T19:46:00Z"/>
          <w:rFonts w:asciiTheme="minorHAnsi" w:eastAsiaTheme="minorEastAsia" w:hAnsiTheme="minorHAnsi" w:cstheme="minorBidi"/>
          <w:noProof/>
          <w:color w:val="auto"/>
          <w:lang w:val="en-US"/>
        </w:rPr>
      </w:pPr>
      <w:ins w:id="4"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"_Toc214625195"</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Introduction</w:t>
        </w:r>
        <w:r>
          <w:rPr>
            <w:noProof/>
            <w:webHidden/>
          </w:rPr>
          <w:t xml:space="preserve"> </w:t>
        </w:r>
        <w:r>
          <w:rPr>
            <w:noProof/>
            <w:webHidden/>
          </w:rPr>
          <w:fldChar w:fldCharType="begin"/>
        </w:r>
        <w:r>
          <w:rPr>
            <w:noProof/>
            <w:webHidden/>
          </w:rPr>
          <w:instrText xml:space="preserve"> PAGEREF _Toc214625195 \h </w:instrText>
        </w:r>
        <w:r>
          <w:rPr>
            <w:noProof/>
            <w:webHidden/>
          </w:rPr>
        </w:r>
        <w:r>
          <w:rPr>
            <w:noProof/>
            <w:webHidden/>
          </w:rPr>
          <w:fldChar w:fldCharType="separate"/>
        </w:r>
        <w:r>
          <w:rPr>
            <w:noProof/>
            <w:webHidden/>
          </w:rPr>
          <w:t>1</w:t>
        </w:r>
        <w:r>
          <w:rPr>
            <w:noProof/>
            <w:webHidden/>
          </w:rPr>
          <w:fldChar w:fldCharType="end"/>
        </w:r>
        <w:r w:rsidRPr="00920B7C">
          <w:rPr>
            <w:rStyle w:val="Hyperlink"/>
            <w:noProof/>
          </w:rPr>
          <w:fldChar w:fldCharType="end"/>
        </w:r>
      </w:ins>
    </w:p>
    <w:p w14:paraId="3B27B903" w14:textId="7C5C8928" w:rsidR="002A4F02" w:rsidRDefault="002A4F02">
      <w:pPr>
        <w:pStyle w:val="TOC1"/>
        <w:tabs>
          <w:tab w:val="right" w:leader="dot" w:pos="10630"/>
        </w:tabs>
        <w:rPr>
          <w:ins w:id="5" w:author="Reinders, Stephanie [CSAFE]" w:date="2025-11-21T13:46:00Z" w16du:dateUtc="2025-11-21T19:46:00Z"/>
          <w:rFonts w:asciiTheme="minorHAnsi" w:eastAsiaTheme="minorEastAsia" w:hAnsiTheme="minorHAnsi" w:cstheme="minorBidi"/>
          <w:noProof/>
          <w:color w:val="auto"/>
          <w:lang w:val="en-US"/>
        </w:rPr>
      </w:pPr>
      <w:ins w:id="6"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"_Toc214625196"</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Installation</w:t>
        </w:r>
        <w:r>
          <w:rPr>
            <w:noProof/>
            <w:webHidden/>
          </w:rPr>
          <w:t xml:space="preserve"> </w:t>
        </w:r>
        <w:r>
          <w:rPr>
            <w:noProof/>
            <w:webHidden/>
          </w:rPr>
          <w:fldChar w:fldCharType="begin"/>
        </w:r>
        <w:r>
          <w:rPr>
            <w:noProof/>
            <w:webHidden/>
          </w:rPr>
          <w:instrText xml:space="preserve"> PAGEREF _Toc214625196 \h </w:instrText>
        </w:r>
        <w:r>
          <w:rPr>
            <w:noProof/>
            <w:webHidden/>
          </w:rPr>
        </w:r>
        <w:r>
          <w:rPr>
            <w:noProof/>
            <w:webHidden/>
          </w:rPr>
          <w:fldChar w:fldCharType="separate"/>
        </w:r>
        <w:r>
          <w:rPr>
            <w:noProof/>
            <w:webHidden/>
          </w:rPr>
          <w:t>2</w:t>
        </w:r>
        <w:r>
          <w:rPr>
            <w:noProof/>
            <w:webHidden/>
          </w:rPr>
          <w:fldChar w:fldCharType="end"/>
        </w:r>
        <w:r w:rsidRPr="00920B7C">
          <w:rPr>
            <w:rStyle w:val="Hyperlink"/>
            <w:noProof/>
          </w:rPr>
          <w:fldChar w:fldCharType="end"/>
        </w:r>
      </w:ins>
    </w:p>
    <w:p w14:paraId="7DF18A9E" w14:textId="70AF481C" w:rsidR="002A4F02" w:rsidRDefault="002A4F02">
      <w:pPr>
        <w:pStyle w:val="TOC2"/>
        <w:tabs>
          <w:tab w:val="right" w:leader="dot" w:pos="10630"/>
        </w:tabs>
        <w:rPr>
          <w:ins w:id="7" w:author="Reinders, Stephanie [CSAFE]" w:date="2025-11-21T13:46:00Z" w16du:dateUtc="2025-11-21T19:46:00Z"/>
          <w:rFonts w:asciiTheme="minorHAnsi" w:eastAsiaTheme="minorEastAsia" w:hAnsiTheme="minorHAnsi" w:cstheme="minorBidi"/>
          <w:noProof/>
          <w:color w:val="auto"/>
          <w:lang w:val="en-US"/>
        </w:rPr>
      </w:pPr>
      <w:ins w:id="8"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"_Toc214625197"</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Install R and RStudio</w:t>
        </w:r>
        <w:r>
          <w:rPr>
            <w:noProof/>
            <w:webHidden/>
          </w:rPr>
          <w:t xml:space="preserve"> </w:t>
        </w:r>
        <w:r>
          <w:rPr>
            <w:noProof/>
            <w:webHidden/>
          </w:rPr>
          <w:fldChar w:fldCharType="begin"/>
        </w:r>
        <w:r>
          <w:rPr>
            <w:noProof/>
            <w:webHidden/>
          </w:rPr>
          <w:instrText xml:space="preserve"> PAGEREF _Toc214625197 \h </w:instrText>
        </w:r>
        <w:r>
          <w:rPr>
            <w:noProof/>
            <w:webHidden/>
          </w:rPr>
        </w:r>
        <w:r>
          <w:rPr>
            <w:noProof/>
            <w:webHidden/>
          </w:rPr>
          <w:fldChar w:fldCharType="separate"/>
        </w:r>
        <w:r>
          <w:rPr>
            <w:noProof/>
            <w:webHidden/>
          </w:rPr>
          <w:t>2</w:t>
        </w:r>
        <w:r>
          <w:rPr>
            <w:noProof/>
            <w:webHidden/>
          </w:rPr>
          <w:fldChar w:fldCharType="end"/>
        </w:r>
        <w:r w:rsidRPr="00920B7C">
          <w:rPr>
            <w:rStyle w:val="Hyperlink"/>
            <w:noProof/>
          </w:rPr>
          <w:fldChar w:fldCharType="end"/>
        </w:r>
      </w:ins>
    </w:p>
    <w:p w14:paraId="365FCA22" w14:textId="1443AC71" w:rsidR="002A4F02" w:rsidRDefault="002A4F02">
      <w:pPr>
        <w:pStyle w:val="TOC2"/>
        <w:tabs>
          <w:tab w:val="right" w:leader="dot" w:pos="10630"/>
        </w:tabs>
        <w:rPr>
          <w:ins w:id="9" w:author="Reinders, Stephanie [CSAFE]" w:date="2025-11-21T13:46:00Z" w16du:dateUtc="2025-11-21T19:46:00Z"/>
          <w:rFonts w:asciiTheme="minorHAnsi" w:eastAsiaTheme="minorEastAsia" w:hAnsiTheme="minorHAnsi" w:cstheme="minorBidi"/>
          <w:noProof/>
          <w:color w:val="auto"/>
          <w:lang w:val="en-US"/>
        </w:rPr>
      </w:pPr>
      <w:ins w:id="10"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"_Toc214625198"</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Install R Packages from GitHub</w:t>
        </w:r>
        <w:r>
          <w:rPr>
            <w:noProof/>
            <w:webHidden/>
          </w:rPr>
          <w:t xml:space="preserve"> </w:t>
        </w:r>
        <w:r>
          <w:rPr>
            <w:noProof/>
            <w:webHidden/>
          </w:rPr>
          <w:fldChar w:fldCharType="begin"/>
        </w:r>
        <w:r>
          <w:rPr>
            <w:noProof/>
            <w:webHidden/>
          </w:rPr>
          <w:instrText xml:space="preserve"> PAGEREF _Toc214625198 \h </w:instrText>
        </w:r>
        <w:r>
          <w:rPr>
            <w:noProof/>
            <w:webHidden/>
          </w:rPr>
        </w:r>
        <w:r>
          <w:rPr>
            <w:noProof/>
            <w:webHidden/>
          </w:rPr>
          <w:fldChar w:fldCharType="separate"/>
        </w:r>
        <w:r>
          <w:rPr>
            <w:noProof/>
            <w:webHidden/>
          </w:rPr>
          <w:t>2</w:t>
        </w:r>
        <w:r>
          <w:rPr>
            <w:noProof/>
            <w:webHidden/>
          </w:rPr>
          <w:fldChar w:fldCharType="end"/>
        </w:r>
        <w:r w:rsidRPr="00920B7C">
          <w:rPr>
            <w:rStyle w:val="Hyperlink"/>
            <w:noProof/>
          </w:rPr>
          <w:fldChar w:fldCharType="end"/>
        </w:r>
      </w:ins>
    </w:p>
    <w:p w14:paraId="13DA4210" w14:textId="10B83411" w:rsidR="002A4F02" w:rsidRDefault="002A4F02">
      <w:pPr>
        <w:pStyle w:val="TOC2"/>
        <w:tabs>
          <w:tab w:val="right" w:leader="dot" w:pos="10630"/>
        </w:tabs>
        <w:rPr>
          <w:ins w:id="11" w:author="Reinders, Stephanie [CSAFE]" w:date="2025-11-21T13:46:00Z" w16du:dateUtc="2025-11-21T19:46:00Z"/>
          <w:rFonts w:asciiTheme="minorHAnsi" w:eastAsiaTheme="minorEastAsia" w:hAnsiTheme="minorHAnsi" w:cstheme="minorBidi"/>
          <w:noProof/>
          <w:color w:val="auto"/>
          <w:lang w:val="en-US"/>
        </w:rPr>
      </w:pPr>
      <w:ins w:id="12"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"_Toc214625199"</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Install R Packages in RStudio</w:t>
        </w:r>
        <w:r>
          <w:rPr>
            <w:noProof/>
            <w:webHidden/>
          </w:rPr>
          <w:t xml:space="preserve"> </w:t>
        </w:r>
        <w:r>
          <w:rPr>
            <w:noProof/>
            <w:webHidden/>
          </w:rPr>
          <w:fldChar w:fldCharType="begin"/>
        </w:r>
        <w:r>
          <w:rPr>
            <w:noProof/>
            <w:webHidden/>
          </w:rPr>
          <w:instrText xml:space="preserve"> PAGEREF _Toc214625199 \h </w:instrText>
        </w:r>
        <w:r>
          <w:rPr>
            <w:noProof/>
            <w:webHidden/>
          </w:rPr>
        </w:r>
        <w:r>
          <w:rPr>
            <w:noProof/>
            <w:webHidden/>
          </w:rPr>
          <w:fldChar w:fldCharType="separate"/>
        </w:r>
        <w:r>
          <w:rPr>
            <w:noProof/>
            <w:webHidden/>
          </w:rPr>
          <w:t>4</w:t>
        </w:r>
        <w:r>
          <w:rPr>
            <w:noProof/>
            <w:webHidden/>
          </w:rPr>
          <w:fldChar w:fldCharType="end"/>
        </w:r>
        <w:r w:rsidRPr="00920B7C">
          <w:rPr>
            <w:rStyle w:val="Hyperlink"/>
            <w:noProof/>
          </w:rPr>
          <w:fldChar w:fldCharType="end"/>
        </w:r>
      </w:ins>
    </w:p>
    <w:p w14:paraId="37250CC5" w14:textId="2119A34C" w:rsidR="002A4F02" w:rsidRDefault="002A4F02">
      <w:pPr>
        <w:pStyle w:val="TOC1"/>
        <w:tabs>
          <w:tab w:val="right" w:leader="dot" w:pos="10630"/>
        </w:tabs>
        <w:rPr>
          <w:ins w:id="13" w:author="Reinders, Stephanie [CSAFE]" w:date="2025-11-21T13:46:00Z" w16du:dateUtc="2025-11-21T19:46:00Z"/>
          <w:rFonts w:asciiTheme="minorHAnsi" w:eastAsiaTheme="minorEastAsia" w:hAnsiTheme="minorHAnsi" w:cstheme="minorBidi"/>
          <w:noProof/>
          <w:color w:val="auto"/>
          <w:lang w:val="en-US"/>
        </w:rPr>
      </w:pPr>
      <w:ins w:id="14"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"_Toc214625200"</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Walkthrough</w:t>
        </w:r>
        <w:r>
          <w:rPr>
            <w:noProof/>
            <w:webHidden/>
          </w:rPr>
          <w:t xml:space="preserve"> </w:t>
        </w:r>
        <w:r>
          <w:rPr>
            <w:noProof/>
            <w:webHidden/>
          </w:rPr>
          <w:fldChar w:fldCharType="begin"/>
        </w:r>
        <w:r>
          <w:rPr>
            <w:noProof/>
            <w:webHidden/>
          </w:rPr>
          <w:instrText xml:space="preserve"> PAGEREF _Toc214625200 \h </w:instrText>
        </w:r>
        <w:r>
          <w:rPr>
            <w:noProof/>
            <w:webHidden/>
          </w:rPr>
        </w:r>
        <w:r>
          <w:rPr>
            <w:noProof/>
            <w:webHidden/>
          </w:rPr>
          <w:fldChar w:fldCharType="separate"/>
        </w:r>
        <w:r>
          <w:rPr>
            <w:noProof/>
            <w:webHidden/>
          </w:rPr>
          <w:t>5</w:t>
        </w:r>
        <w:r>
          <w:rPr>
            <w:noProof/>
            <w:webHidden/>
          </w:rPr>
          <w:fldChar w:fldCharType="end"/>
        </w:r>
        <w:r w:rsidRPr="00920B7C">
          <w:rPr>
            <w:rStyle w:val="Hyperlink"/>
            <w:noProof/>
          </w:rPr>
          <w:fldChar w:fldCharType="end"/>
        </w:r>
      </w:ins>
    </w:p>
    <w:p w14:paraId="2367BACF" w14:textId="11614940" w:rsidR="002A4F02" w:rsidRDefault="002A4F02">
      <w:pPr>
        <w:pStyle w:val="TOC2"/>
        <w:tabs>
          <w:tab w:val="right" w:leader="dot" w:pos="10630"/>
        </w:tabs>
        <w:rPr>
          <w:ins w:id="15" w:author="Reinders, Stephanie [CSAFE]" w:date="2025-11-21T13:46:00Z" w16du:dateUtc="2025-11-21T19:46:00Z"/>
          <w:rFonts w:asciiTheme="minorHAnsi" w:eastAsiaTheme="minorEastAsia" w:hAnsiTheme="minorHAnsi" w:cstheme="minorBidi"/>
          <w:noProof/>
          <w:color w:val="auto"/>
          <w:lang w:val="en-US"/>
        </w:rPr>
      </w:pPr>
      <w:ins w:id="16"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"_Toc214625201"</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Launch BulletAnalyzr</w:t>
        </w:r>
        <w:r>
          <w:rPr>
            <w:noProof/>
            <w:webHidden/>
          </w:rPr>
          <w:t xml:space="preserve"> </w:t>
        </w:r>
        <w:r>
          <w:rPr>
            <w:noProof/>
            <w:webHidden/>
          </w:rPr>
          <w:fldChar w:fldCharType="begin"/>
        </w:r>
        <w:r>
          <w:rPr>
            <w:noProof/>
            <w:webHidden/>
          </w:rPr>
          <w:instrText xml:space="preserve"> PAGEREF _Toc214625201 \h </w:instrText>
        </w:r>
        <w:r>
          <w:rPr>
            <w:noProof/>
            <w:webHidden/>
          </w:rPr>
        </w:r>
        <w:r>
          <w:rPr>
            <w:noProof/>
            <w:webHidden/>
          </w:rPr>
          <w:fldChar w:fldCharType="separate"/>
        </w:r>
        <w:r>
          <w:rPr>
            <w:noProof/>
            <w:webHidden/>
          </w:rPr>
          <w:t>5</w:t>
        </w:r>
        <w:r>
          <w:rPr>
            <w:noProof/>
            <w:webHidden/>
          </w:rPr>
          <w:fldChar w:fldCharType="end"/>
        </w:r>
        <w:r w:rsidRPr="00920B7C">
          <w:rPr>
            <w:rStyle w:val="Hyperlink"/>
            <w:noProof/>
          </w:rPr>
          <w:fldChar w:fldCharType="end"/>
        </w:r>
      </w:ins>
    </w:p>
    <w:p w14:paraId="5D76577C" w14:textId="2F1AB48A" w:rsidR="002A4F02" w:rsidRDefault="002A4F02">
      <w:pPr>
        <w:pStyle w:val="TOC2"/>
        <w:tabs>
          <w:tab w:val="right" w:leader="dot" w:pos="10630"/>
        </w:tabs>
        <w:rPr>
          <w:ins w:id="17" w:author="Reinders, Stephanie [CSAFE]" w:date="2025-11-21T13:46:00Z" w16du:dateUtc="2025-11-21T19:46:00Z"/>
          <w:rFonts w:asciiTheme="minorHAnsi" w:eastAsiaTheme="minorEastAsia" w:hAnsiTheme="minorHAnsi" w:cstheme="minorBidi"/>
          <w:noProof/>
          <w:color w:val="auto"/>
          <w:lang w:val="en-US"/>
        </w:rPr>
      </w:pPr>
      <w:ins w:id="18"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"_Toc214625202"</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Upload the bullets</w:t>
        </w:r>
        <w:r>
          <w:rPr>
            <w:noProof/>
            <w:webHidden/>
          </w:rPr>
          <w:t xml:space="preserve"> </w:t>
        </w:r>
        <w:r>
          <w:rPr>
            <w:noProof/>
            <w:webHidden/>
          </w:rPr>
          <w:fldChar w:fldCharType="begin"/>
        </w:r>
        <w:r>
          <w:rPr>
            <w:noProof/>
            <w:webHidden/>
          </w:rPr>
          <w:instrText xml:space="preserve"> PAGEREF _Toc214625202 \h </w:instrText>
        </w:r>
        <w:r>
          <w:rPr>
            <w:noProof/>
            <w:webHidden/>
          </w:rPr>
        </w:r>
        <w:r>
          <w:rPr>
            <w:noProof/>
            <w:webHidden/>
          </w:rPr>
          <w:fldChar w:fldCharType="separate"/>
        </w:r>
        <w:r>
          <w:rPr>
            <w:noProof/>
            <w:webHidden/>
          </w:rPr>
          <w:t>7</w:t>
        </w:r>
        <w:r>
          <w:rPr>
            <w:noProof/>
            <w:webHidden/>
          </w:rPr>
          <w:fldChar w:fldCharType="end"/>
        </w:r>
        <w:r w:rsidRPr="00920B7C">
          <w:rPr>
            <w:rStyle w:val="Hyperlink"/>
            <w:noProof/>
          </w:rPr>
          <w:fldChar w:fldCharType="end"/>
        </w:r>
      </w:ins>
    </w:p>
    <w:p w14:paraId="20072A68" w14:textId="6C8820AF" w:rsidR="002A4F02" w:rsidRDefault="002A4F02">
      <w:pPr>
        <w:pStyle w:val="TOC2"/>
        <w:tabs>
          <w:tab w:val="right" w:leader="dot" w:pos="10630"/>
        </w:tabs>
        <w:rPr>
          <w:ins w:id="19" w:author="Reinders, Stephanie [CSAFE]" w:date="2025-11-21T13:46:00Z" w16du:dateUtc="2025-11-21T19:46:00Z"/>
          <w:rFonts w:asciiTheme="minorHAnsi" w:eastAsiaTheme="minorEastAsia" w:hAnsiTheme="minorHAnsi" w:cstheme="minorBidi"/>
          <w:noProof/>
          <w:color w:val="auto"/>
          <w:lang w:val="en-US"/>
        </w:rPr>
      </w:pPr>
      <w:ins w:id="20"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"_Toc214625203"</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Adjust the crosscut locations</w:t>
        </w:r>
        <w:r>
          <w:rPr>
            <w:noProof/>
            <w:webHidden/>
          </w:rPr>
          <w:t xml:space="preserve"> </w:t>
        </w:r>
        <w:r>
          <w:rPr>
            <w:noProof/>
            <w:webHidden/>
          </w:rPr>
          <w:fldChar w:fldCharType="begin"/>
        </w:r>
        <w:r>
          <w:rPr>
            <w:noProof/>
            <w:webHidden/>
          </w:rPr>
          <w:instrText xml:space="preserve"> PAGEREF _Toc214625203 \h </w:instrText>
        </w:r>
        <w:r>
          <w:rPr>
            <w:noProof/>
            <w:webHidden/>
          </w:rPr>
        </w:r>
        <w:r>
          <w:rPr>
            <w:noProof/>
            <w:webHidden/>
          </w:rPr>
          <w:fldChar w:fldCharType="separate"/>
        </w:r>
        <w:r>
          <w:rPr>
            <w:noProof/>
            <w:webHidden/>
          </w:rPr>
          <w:t>8</w:t>
        </w:r>
        <w:r>
          <w:rPr>
            <w:noProof/>
            <w:webHidden/>
          </w:rPr>
          <w:fldChar w:fldCharType="end"/>
        </w:r>
        <w:r w:rsidRPr="00920B7C">
          <w:rPr>
            <w:rStyle w:val="Hyperlink"/>
            <w:noProof/>
          </w:rPr>
          <w:fldChar w:fldCharType="end"/>
        </w:r>
      </w:ins>
    </w:p>
    <w:p w14:paraId="4DF2A302" w14:textId="5CC6EE10" w:rsidR="002A4F02" w:rsidRDefault="002A4F02">
      <w:pPr>
        <w:pStyle w:val="TOC2"/>
        <w:tabs>
          <w:tab w:val="right" w:leader="dot" w:pos="10630"/>
        </w:tabs>
        <w:rPr>
          <w:ins w:id="21" w:author="Reinders, Stephanie [CSAFE]" w:date="2025-11-21T13:46:00Z" w16du:dateUtc="2025-11-21T19:46:00Z"/>
          <w:rFonts w:asciiTheme="minorHAnsi" w:eastAsiaTheme="minorEastAsia" w:hAnsiTheme="minorHAnsi" w:cstheme="minorBidi"/>
          <w:noProof/>
          <w:color w:val="auto"/>
          <w:lang w:val="en-US"/>
        </w:rPr>
      </w:pPr>
      <w:ins w:id="22"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"_Toc214625204"</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Adjust the groove placements</w:t>
        </w:r>
        <w:r>
          <w:rPr>
            <w:noProof/>
            <w:webHidden/>
          </w:rPr>
          <w:t xml:space="preserve"> </w:t>
        </w:r>
        <w:r>
          <w:rPr>
            <w:noProof/>
            <w:webHidden/>
          </w:rPr>
          <w:fldChar w:fldCharType="begin"/>
        </w:r>
        <w:r>
          <w:rPr>
            <w:noProof/>
            <w:webHidden/>
          </w:rPr>
          <w:instrText xml:space="preserve"> PAGEREF _Toc214625204 \h </w:instrText>
        </w:r>
        <w:r>
          <w:rPr>
            <w:noProof/>
            <w:webHidden/>
          </w:rPr>
        </w:r>
        <w:r>
          <w:rPr>
            <w:noProof/>
            <w:webHidden/>
          </w:rPr>
          <w:fldChar w:fldCharType="separate"/>
        </w:r>
        <w:r>
          <w:rPr>
            <w:noProof/>
            <w:webHidden/>
          </w:rPr>
          <w:t>8</w:t>
        </w:r>
        <w:r>
          <w:rPr>
            <w:noProof/>
            <w:webHidden/>
          </w:rPr>
          <w:fldChar w:fldCharType="end"/>
        </w:r>
        <w:r w:rsidRPr="00920B7C">
          <w:rPr>
            <w:rStyle w:val="Hyperlink"/>
            <w:noProof/>
          </w:rPr>
          <w:fldChar w:fldCharType="end"/>
        </w:r>
      </w:ins>
    </w:p>
    <w:p w14:paraId="70646BA6" w14:textId="7C29EB3D" w:rsidR="002A4F02" w:rsidRDefault="002A4F02">
      <w:pPr>
        <w:pStyle w:val="TOC2"/>
        <w:tabs>
          <w:tab w:val="right" w:leader="dot" w:pos="10630"/>
        </w:tabs>
        <w:rPr>
          <w:ins w:id="23" w:author="Reinders, Stephanie [CSAFE]" w:date="2025-11-21T13:46:00Z" w16du:dateUtc="2025-11-21T19:46:00Z"/>
          <w:rFonts w:asciiTheme="minorHAnsi" w:eastAsiaTheme="minorEastAsia" w:hAnsiTheme="minorHAnsi" w:cstheme="minorBidi"/>
          <w:noProof/>
          <w:color w:val="auto"/>
          <w:lang w:val="en-US"/>
        </w:rPr>
      </w:pPr>
      <w:ins w:id="24"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"_Toc214625205"</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Comparison results report</w:t>
        </w:r>
        <w:r>
          <w:rPr>
            <w:noProof/>
            <w:webHidden/>
          </w:rPr>
          <w:t xml:space="preserve"> </w:t>
        </w:r>
        <w:r>
          <w:rPr>
            <w:noProof/>
            <w:webHidden/>
          </w:rPr>
          <w:fldChar w:fldCharType="begin"/>
        </w:r>
        <w:r>
          <w:rPr>
            <w:noProof/>
            <w:webHidden/>
          </w:rPr>
          <w:instrText xml:space="preserve"> PAGEREF _Toc214625205 \h </w:instrText>
        </w:r>
        <w:r>
          <w:rPr>
            <w:noProof/>
            <w:webHidden/>
          </w:rPr>
        </w:r>
        <w:r>
          <w:rPr>
            <w:noProof/>
            <w:webHidden/>
          </w:rPr>
          <w:fldChar w:fldCharType="separate"/>
        </w:r>
        <w:r>
          <w:rPr>
            <w:noProof/>
            <w:webHidden/>
          </w:rPr>
          <w:t>10</w:t>
        </w:r>
        <w:r>
          <w:rPr>
            <w:noProof/>
            <w:webHidden/>
          </w:rPr>
          <w:fldChar w:fldCharType="end"/>
        </w:r>
        <w:r w:rsidRPr="00920B7C">
          <w:rPr>
            <w:rStyle w:val="Hyperlink"/>
            <w:noProof/>
          </w:rPr>
          <w:fldChar w:fldCharType="end"/>
        </w:r>
      </w:ins>
    </w:p>
    <w:p w14:paraId="08367B4C" w14:textId="5782BD09" w:rsidR="003E075B" w:rsidDel="00040F6E" w:rsidRDefault="003E075B">
      <w:pPr>
        <w:pStyle w:val="TOC1"/>
        <w:tabs>
          <w:tab w:val="right" w:leader="dot" w:pos="10630"/>
        </w:tabs>
        <w:rPr>
          <w:del w:id="25" w:author="Reinders, Stephanie [CSAFE]" w:date="2025-11-20T11:31:00Z" w16du:dateUtc="2025-11-20T17:31:00Z"/>
          <w:rFonts w:asciiTheme="minorHAnsi" w:eastAsiaTheme="minorEastAsia" w:hAnsiTheme="minorHAnsi" w:cstheme="minorBidi"/>
          <w:noProof/>
          <w:color w:val="auto"/>
          <w:lang w:val="en-US"/>
        </w:rPr>
      </w:pPr>
      <w:del w:id="26" w:author="Reinders, Stephanie [CSAFE]" w:date="2025-11-20T11:31:00Z" w16du:dateUtc="2025-11-20T17:31:00Z">
        <w:r w:rsidRPr="00040F6E" w:rsidDel="00040F6E">
          <w:rPr>
            <w:noProof/>
            <w:lang w:val="en-US"/>
            <w:rPrChange w:id="27" w:author="Reinders, Stephanie [CSAFE]" w:date="2025-11-20T11:31:00Z" w16du:dateUtc="2025-11-20T17:31:00Z">
              <w:rPr>
                <w:rStyle w:val="Hyperlink"/>
                <w:noProof/>
                <w:lang w:val="en-US"/>
              </w:rPr>
            </w:rPrChange>
          </w:rPr>
          <w:delText>TABLE OF CONTENTS</w:delText>
        </w:r>
        <w:r w:rsidDel="00040F6E">
          <w:rPr>
            <w:noProof/>
            <w:webHidden/>
          </w:rPr>
          <w:delText xml:space="preserve"> 1</w:delText>
        </w:r>
      </w:del>
    </w:p>
    <w:p w14:paraId="2D24B8D3" w14:textId="69E3738A" w:rsidR="003E075B" w:rsidDel="00040F6E" w:rsidRDefault="003E075B">
      <w:pPr>
        <w:pStyle w:val="TOC1"/>
        <w:tabs>
          <w:tab w:val="right" w:leader="dot" w:pos="10630"/>
        </w:tabs>
        <w:rPr>
          <w:del w:id="28" w:author="Reinders, Stephanie [CSAFE]" w:date="2025-11-20T11:31:00Z" w16du:dateUtc="2025-11-20T17:31:00Z"/>
          <w:rFonts w:asciiTheme="minorHAnsi" w:eastAsiaTheme="minorEastAsia" w:hAnsiTheme="minorHAnsi" w:cstheme="minorBidi"/>
          <w:noProof/>
          <w:color w:val="auto"/>
          <w:lang w:val="en-US"/>
        </w:rPr>
      </w:pPr>
      <w:del w:id="29" w:author="Reinders, Stephanie [CSAFE]" w:date="2025-11-20T11:31:00Z" w16du:dateUtc="2025-11-20T17:31:00Z">
        <w:r w:rsidRPr="00040F6E" w:rsidDel="00040F6E">
          <w:rPr>
            <w:noProof/>
            <w:lang w:val="en-US"/>
            <w:rPrChange w:id="30" w:author="Reinders, Stephanie [CSAFE]" w:date="2025-11-20T11:31:00Z" w16du:dateUtc="2025-11-20T17:31:00Z">
              <w:rPr>
                <w:rStyle w:val="Hyperlink"/>
                <w:noProof/>
                <w:lang w:val="en-US"/>
              </w:rPr>
            </w:rPrChange>
          </w:rPr>
          <w:delText>Introduction</w:delText>
        </w:r>
        <w:r w:rsidDel="00040F6E">
          <w:rPr>
            <w:noProof/>
            <w:webHidden/>
          </w:rPr>
          <w:delText xml:space="preserve"> 1</w:delText>
        </w:r>
      </w:del>
    </w:p>
    <w:p w14:paraId="74D3428D" w14:textId="5D4D19EA" w:rsidR="003E075B" w:rsidDel="00040F6E" w:rsidRDefault="003E075B">
      <w:pPr>
        <w:pStyle w:val="TOC1"/>
        <w:tabs>
          <w:tab w:val="right" w:leader="dot" w:pos="10630"/>
        </w:tabs>
        <w:rPr>
          <w:del w:id="31" w:author="Reinders, Stephanie [CSAFE]" w:date="2025-11-20T11:31:00Z" w16du:dateUtc="2025-11-20T17:31:00Z"/>
          <w:rFonts w:asciiTheme="minorHAnsi" w:eastAsiaTheme="minorEastAsia" w:hAnsiTheme="minorHAnsi" w:cstheme="minorBidi"/>
          <w:noProof/>
          <w:color w:val="auto"/>
          <w:lang w:val="en-US"/>
        </w:rPr>
      </w:pPr>
      <w:del w:id="32" w:author="Reinders, Stephanie [CSAFE]" w:date="2025-11-20T11:31:00Z" w16du:dateUtc="2025-11-20T17:31:00Z">
        <w:r w:rsidRPr="00040F6E" w:rsidDel="00040F6E">
          <w:rPr>
            <w:noProof/>
            <w:lang w:val="en-US"/>
            <w:rPrChange w:id="33" w:author="Reinders, Stephanie [CSAFE]" w:date="2025-11-20T11:31:00Z" w16du:dateUtc="2025-11-20T17:31:00Z">
              <w:rPr>
                <w:rStyle w:val="Hyperlink"/>
                <w:noProof/>
                <w:lang w:val="en-US"/>
              </w:rPr>
            </w:rPrChange>
          </w:rPr>
          <w:delText>Installation</w:delText>
        </w:r>
        <w:r w:rsidDel="00040F6E">
          <w:rPr>
            <w:noProof/>
            <w:webHidden/>
          </w:rPr>
          <w:delText xml:space="preserve"> 2</w:delText>
        </w:r>
      </w:del>
    </w:p>
    <w:p w14:paraId="67AD1B7F" w14:textId="6B0A08F8" w:rsidR="003E075B" w:rsidDel="00040F6E" w:rsidRDefault="003E075B">
      <w:pPr>
        <w:pStyle w:val="TOC2"/>
        <w:tabs>
          <w:tab w:val="right" w:leader="dot" w:pos="10630"/>
        </w:tabs>
        <w:rPr>
          <w:del w:id="34" w:author="Reinders, Stephanie [CSAFE]" w:date="2025-11-20T11:31:00Z" w16du:dateUtc="2025-11-20T17:31:00Z"/>
          <w:rFonts w:asciiTheme="minorHAnsi" w:eastAsiaTheme="minorEastAsia" w:hAnsiTheme="minorHAnsi" w:cstheme="minorBidi"/>
          <w:noProof/>
          <w:color w:val="auto"/>
          <w:lang w:val="en-US"/>
        </w:rPr>
      </w:pPr>
      <w:del w:id="35" w:author="Reinders, Stephanie [CSAFE]" w:date="2025-11-20T11:31:00Z" w16du:dateUtc="2025-11-20T17:31:00Z">
        <w:r w:rsidRPr="00040F6E" w:rsidDel="00040F6E">
          <w:rPr>
            <w:rFonts w:ascii="Montserrat Light" w:hAnsi="Montserrat Light"/>
            <w:i/>
            <w:iCs/>
            <w:noProof/>
            <w:lang w:val="en-US"/>
            <w:rPrChange w:id="36" w:author="Reinders, Stephanie [CSAFE]" w:date="2025-11-20T11:31:00Z" w16du:dateUtc="2025-11-20T17:31:00Z">
              <w:rPr>
                <w:rStyle w:val="Hyperlink"/>
                <w:rFonts w:ascii="Montserrat Light" w:hAnsi="Montserrat Light"/>
                <w:i/>
                <w:iCs/>
                <w:noProof/>
                <w:lang w:val="en-US"/>
              </w:rPr>
            </w:rPrChange>
          </w:rPr>
          <w:delText>Install Software</w:delText>
        </w:r>
        <w:r w:rsidDel="00040F6E">
          <w:rPr>
            <w:noProof/>
            <w:webHidden/>
          </w:rPr>
          <w:delText xml:space="preserve"> 2</w:delText>
        </w:r>
      </w:del>
    </w:p>
    <w:p w14:paraId="7704D623" w14:textId="31A3B454" w:rsidR="003E075B" w:rsidDel="00040F6E" w:rsidRDefault="003E075B">
      <w:pPr>
        <w:pStyle w:val="TOC2"/>
        <w:tabs>
          <w:tab w:val="right" w:leader="dot" w:pos="10630"/>
        </w:tabs>
        <w:rPr>
          <w:del w:id="37" w:author="Reinders, Stephanie [CSAFE]" w:date="2025-11-20T11:31:00Z" w16du:dateUtc="2025-11-20T17:31:00Z"/>
          <w:rFonts w:asciiTheme="minorHAnsi" w:eastAsiaTheme="minorEastAsia" w:hAnsiTheme="minorHAnsi" w:cstheme="minorBidi"/>
          <w:noProof/>
          <w:color w:val="auto"/>
          <w:lang w:val="en-US"/>
        </w:rPr>
      </w:pPr>
      <w:del w:id="38" w:author="Reinders, Stephanie [CSAFE]" w:date="2025-11-20T11:31:00Z" w16du:dateUtc="2025-11-20T17:31:00Z">
        <w:r w:rsidRPr="00040F6E" w:rsidDel="00040F6E">
          <w:rPr>
            <w:rFonts w:ascii="Montserrat Light" w:hAnsi="Montserrat Light"/>
            <w:i/>
            <w:iCs/>
            <w:noProof/>
            <w:lang w:val="en-US"/>
            <w:rPrChange w:id="39" w:author="Reinders, Stephanie [CSAFE]" w:date="2025-11-20T11:31:00Z" w16du:dateUtc="2025-11-20T17:31:00Z">
              <w:rPr>
                <w:rStyle w:val="Hyperlink"/>
                <w:rFonts w:ascii="Montserrat Light" w:hAnsi="Montserrat Light"/>
                <w:i/>
                <w:iCs/>
                <w:noProof/>
                <w:lang w:val="en-US"/>
              </w:rPr>
            </w:rPrChange>
          </w:rPr>
          <w:delText>Install R Packages in RStudio</w:delText>
        </w:r>
        <w:r w:rsidDel="00040F6E">
          <w:rPr>
            <w:noProof/>
            <w:webHidden/>
          </w:rPr>
          <w:delText xml:space="preserve"> 3</w:delText>
        </w:r>
      </w:del>
    </w:p>
    <w:p w14:paraId="0F97F85A" w14:textId="4CFB6A2C" w:rsidR="003E075B" w:rsidDel="00040F6E" w:rsidRDefault="003E075B">
      <w:pPr>
        <w:pStyle w:val="TOC1"/>
        <w:tabs>
          <w:tab w:val="right" w:leader="dot" w:pos="10630"/>
        </w:tabs>
        <w:rPr>
          <w:del w:id="40" w:author="Reinders, Stephanie [CSAFE]" w:date="2025-11-20T11:31:00Z" w16du:dateUtc="2025-11-20T17:31:00Z"/>
          <w:rFonts w:asciiTheme="minorHAnsi" w:eastAsiaTheme="minorEastAsia" w:hAnsiTheme="minorHAnsi" w:cstheme="minorBidi"/>
          <w:noProof/>
          <w:color w:val="auto"/>
          <w:lang w:val="en-US"/>
        </w:rPr>
      </w:pPr>
      <w:del w:id="41" w:author="Reinders, Stephanie [CSAFE]" w:date="2025-11-20T11:31:00Z" w16du:dateUtc="2025-11-20T17:31:00Z">
        <w:r w:rsidRPr="00040F6E" w:rsidDel="00040F6E">
          <w:rPr>
            <w:noProof/>
            <w:lang w:val="en-US"/>
            <w:rPrChange w:id="42" w:author="Reinders, Stephanie [CSAFE]" w:date="2025-11-20T11:31:00Z" w16du:dateUtc="2025-11-20T17:31:00Z">
              <w:rPr>
                <w:rStyle w:val="Hyperlink"/>
                <w:noProof/>
                <w:lang w:val="en-US"/>
              </w:rPr>
            </w:rPrChange>
          </w:rPr>
          <w:delText>Walkthrough</w:delText>
        </w:r>
        <w:r w:rsidDel="00040F6E">
          <w:rPr>
            <w:noProof/>
            <w:webHidden/>
          </w:rPr>
          <w:delText xml:space="preserve"> 4</w:delText>
        </w:r>
      </w:del>
    </w:p>
    <w:p w14:paraId="541F3CEE" w14:textId="0680E0D4" w:rsidR="003E075B" w:rsidDel="00040F6E" w:rsidRDefault="003E075B">
      <w:pPr>
        <w:pStyle w:val="TOC2"/>
        <w:tabs>
          <w:tab w:val="right" w:leader="dot" w:pos="10630"/>
        </w:tabs>
        <w:rPr>
          <w:del w:id="43" w:author="Reinders, Stephanie [CSAFE]" w:date="2025-11-20T11:31:00Z" w16du:dateUtc="2025-11-20T17:31:00Z"/>
          <w:rFonts w:asciiTheme="minorHAnsi" w:eastAsiaTheme="minorEastAsia" w:hAnsiTheme="minorHAnsi" w:cstheme="minorBidi"/>
          <w:noProof/>
          <w:color w:val="auto"/>
          <w:lang w:val="en-US"/>
        </w:rPr>
      </w:pPr>
      <w:del w:id="44" w:author="Reinders, Stephanie [CSAFE]" w:date="2025-11-20T11:31:00Z" w16du:dateUtc="2025-11-20T17:31:00Z">
        <w:r w:rsidRPr="00040F6E" w:rsidDel="00040F6E">
          <w:rPr>
            <w:noProof/>
            <w:lang w:val="en-US"/>
            <w:rPrChange w:id="45" w:author="Reinders, Stephanie [CSAFE]" w:date="2025-11-20T11:31:00Z" w16du:dateUtc="2025-11-20T17:31:00Z">
              <w:rPr>
                <w:rStyle w:val="Hyperlink"/>
                <w:noProof/>
                <w:lang w:val="en-US"/>
              </w:rPr>
            </w:rPrChange>
          </w:rPr>
          <w:delText>Launch BulletAnalyzr</w:delText>
        </w:r>
        <w:r w:rsidDel="00040F6E">
          <w:rPr>
            <w:noProof/>
            <w:webHidden/>
          </w:rPr>
          <w:delText xml:space="preserve"> 4</w:delText>
        </w:r>
      </w:del>
    </w:p>
    <w:p w14:paraId="4D71650E" w14:textId="5503F537" w:rsidR="003E075B" w:rsidDel="00040F6E" w:rsidRDefault="003E075B">
      <w:pPr>
        <w:pStyle w:val="TOC2"/>
        <w:tabs>
          <w:tab w:val="right" w:leader="dot" w:pos="10630"/>
        </w:tabs>
        <w:rPr>
          <w:del w:id="46" w:author="Reinders, Stephanie [CSAFE]" w:date="2025-11-20T11:31:00Z" w16du:dateUtc="2025-11-20T17:31:00Z"/>
          <w:rFonts w:asciiTheme="minorHAnsi" w:eastAsiaTheme="minorEastAsia" w:hAnsiTheme="minorHAnsi" w:cstheme="minorBidi"/>
          <w:noProof/>
          <w:color w:val="auto"/>
          <w:lang w:val="en-US"/>
        </w:rPr>
      </w:pPr>
      <w:del w:id="47" w:author="Reinders, Stephanie [CSAFE]" w:date="2025-11-20T11:31:00Z" w16du:dateUtc="2025-11-20T17:31:00Z">
        <w:r w:rsidRPr="00040F6E" w:rsidDel="00040F6E">
          <w:rPr>
            <w:noProof/>
            <w:lang w:val="en-US"/>
            <w:rPrChange w:id="48" w:author="Reinders, Stephanie [CSAFE]" w:date="2025-11-20T11:31:00Z" w16du:dateUtc="2025-11-20T17:31:00Z">
              <w:rPr>
                <w:rStyle w:val="Hyperlink"/>
                <w:noProof/>
                <w:lang w:val="en-US"/>
              </w:rPr>
            </w:rPrChange>
          </w:rPr>
          <w:delText>Upload the bullets</w:delText>
        </w:r>
        <w:r w:rsidDel="00040F6E">
          <w:rPr>
            <w:noProof/>
            <w:webHidden/>
          </w:rPr>
          <w:delText xml:space="preserve"> 6</w:delText>
        </w:r>
      </w:del>
    </w:p>
    <w:p w14:paraId="123EA7D3" w14:textId="1C4F20BD" w:rsidR="003E075B" w:rsidDel="00040F6E" w:rsidRDefault="003E075B">
      <w:pPr>
        <w:pStyle w:val="TOC2"/>
        <w:tabs>
          <w:tab w:val="right" w:leader="dot" w:pos="10630"/>
        </w:tabs>
        <w:rPr>
          <w:del w:id="49" w:author="Reinders, Stephanie [CSAFE]" w:date="2025-11-20T11:31:00Z" w16du:dateUtc="2025-11-20T17:31:00Z"/>
          <w:rFonts w:asciiTheme="minorHAnsi" w:eastAsiaTheme="minorEastAsia" w:hAnsiTheme="minorHAnsi" w:cstheme="minorBidi"/>
          <w:noProof/>
          <w:color w:val="auto"/>
          <w:lang w:val="en-US"/>
        </w:rPr>
      </w:pPr>
      <w:del w:id="50" w:author="Reinders, Stephanie [CSAFE]" w:date="2025-11-20T11:31:00Z" w16du:dateUtc="2025-11-20T17:31:00Z">
        <w:r w:rsidRPr="00040F6E" w:rsidDel="00040F6E">
          <w:rPr>
            <w:noProof/>
            <w:lang w:val="en-US"/>
            <w:rPrChange w:id="51" w:author="Reinders, Stephanie [CSAFE]" w:date="2025-11-20T11:31:00Z" w16du:dateUtc="2025-11-20T17:31:00Z">
              <w:rPr>
                <w:rStyle w:val="Hyperlink"/>
                <w:noProof/>
                <w:lang w:val="en-US"/>
              </w:rPr>
            </w:rPrChange>
          </w:rPr>
          <w:delText>Adjust the crosscut locations</w:delText>
        </w:r>
        <w:r w:rsidDel="00040F6E">
          <w:rPr>
            <w:noProof/>
            <w:webHidden/>
          </w:rPr>
          <w:delText xml:space="preserve"> 7</w:delText>
        </w:r>
      </w:del>
    </w:p>
    <w:p w14:paraId="08B9060C" w14:textId="426D3792" w:rsidR="003E075B" w:rsidDel="00040F6E" w:rsidRDefault="003E075B">
      <w:pPr>
        <w:pStyle w:val="TOC2"/>
        <w:tabs>
          <w:tab w:val="right" w:leader="dot" w:pos="10630"/>
        </w:tabs>
        <w:rPr>
          <w:del w:id="52" w:author="Reinders, Stephanie [CSAFE]" w:date="2025-11-20T11:31:00Z" w16du:dateUtc="2025-11-20T17:31:00Z"/>
          <w:rFonts w:asciiTheme="minorHAnsi" w:eastAsiaTheme="minorEastAsia" w:hAnsiTheme="minorHAnsi" w:cstheme="minorBidi"/>
          <w:noProof/>
          <w:color w:val="auto"/>
          <w:lang w:val="en-US"/>
        </w:rPr>
      </w:pPr>
      <w:del w:id="53" w:author="Reinders, Stephanie [CSAFE]" w:date="2025-11-20T11:31:00Z" w16du:dateUtc="2025-11-20T17:31:00Z">
        <w:r w:rsidRPr="00040F6E" w:rsidDel="00040F6E">
          <w:rPr>
            <w:noProof/>
            <w:lang w:val="en-US"/>
            <w:rPrChange w:id="54" w:author="Reinders, Stephanie [CSAFE]" w:date="2025-11-20T11:31:00Z" w16du:dateUtc="2025-11-20T17:31:00Z">
              <w:rPr>
                <w:rStyle w:val="Hyperlink"/>
                <w:noProof/>
                <w:lang w:val="en-US"/>
              </w:rPr>
            </w:rPrChange>
          </w:rPr>
          <w:delText>Adjust the groove placements</w:delText>
        </w:r>
        <w:r w:rsidDel="00040F6E">
          <w:rPr>
            <w:noProof/>
            <w:webHidden/>
          </w:rPr>
          <w:delText xml:space="preserve"> 7</w:delText>
        </w:r>
      </w:del>
    </w:p>
    <w:p w14:paraId="3D29BD45" w14:textId="7E6D52DC" w:rsidR="003E075B" w:rsidDel="00040F6E" w:rsidRDefault="003E075B">
      <w:pPr>
        <w:pStyle w:val="TOC2"/>
        <w:tabs>
          <w:tab w:val="right" w:leader="dot" w:pos="10630"/>
        </w:tabs>
        <w:rPr>
          <w:del w:id="55" w:author="Reinders, Stephanie [CSAFE]" w:date="2025-11-20T11:31:00Z" w16du:dateUtc="2025-11-20T17:31:00Z"/>
          <w:rFonts w:asciiTheme="minorHAnsi" w:eastAsiaTheme="minorEastAsia" w:hAnsiTheme="minorHAnsi" w:cstheme="minorBidi"/>
          <w:noProof/>
          <w:color w:val="auto"/>
          <w:lang w:val="en-US"/>
        </w:rPr>
      </w:pPr>
      <w:del w:id="56" w:author="Reinders, Stephanie [CSAFE]" w:date="2025-11-20T11:31:00Z" w16du:dateUtc="2025-11-20T17:31:00Z">
        <w:r w:rsidRPr="00040F6E" w:rsidDel="00040F6E">
          <w:rPr>
            <w:noProof/>
            <w:lang w:val="en-US"/>
            <w:rPrChange w:id="57" w:author="Reinders, Stephanie [CSAFE]" w:date="2025-11-20T11:31:00Z" w16du:dateUtc="2025-11-20T17:31:00Z">
              <w:rPr>
                <w:rStyle w:val="Hyperlink"/>
                <w:noProof/>
                <w:lang w:val="en-US"/>
              </w:rPr>
            </w:rPrChange>
          </w:rPr>
          <w:delText>Comparison results report</w:delText>
        </w:r>
        <w:r w:rsidDel="00040F6E">
          <w:rPr>
            <w:noProof/>
            <w:webHidden/>
          </w:rPr>
          <w:delText xml:space="preserve"> 8</w:delText>
        </w:r>
      </w:del>
    </w:p>
    <w:p w14:paraId="054EE1C7" w14:textId="176C277E" w:rsidR="003E075B" w:rsidDel="00040F6E" w:rsidRDefault="003E075B">
      <w:pPr>
        <w:pStyle w:val="TOC1"/>
        <w:tabs>
          <w:tab w:val="right" w:leader="dot" w:pos="10630"/>
        </w:tabs>
        <w:rPr>
          <w:del w:id="58" w:author="Reinders, Stephanie [CSAFE]" w:date="2025-11-20T11:31:00Z" w16du:dateUtc="2025-11-20T17:31:00Z"/>
          <w:rFonts w:asciiTheme="minorHAnsi" w:eastAsiaTheme="minorEastAsia" w:hAnsiTheme="minorHAnsi" w:cstheme="minorBidi"/>
          <w:noProof/>
          <w:color w:val="auto"/>
          <w:lang w:val="en-US"/>
        </w:rPr>
      </w:pPr>
      <w:del w:id="59" w:author="Reinders, Stephanie [CSAFE]" w:date="2025-11-20T11:31:00Z" w16du:dateUtc="2025-11-20T17:31:00Z">
        <w:r w:rsidRPr="00040F6E" w:rsidDel="00040F6E">
          <w:rPr>
            <w:noProof/>
            <w:lang w:val="en-US"/>
            <w:rPrChange w:id="60" w:author="Reinders, Stephanie [CSAFE]" w:date="2025-11-20T11:31:00Z" w16du:dateUtc="2025-11-20T17:31:00Z">
              <w:rPr>
                <w:rStyle w:val="Hyperlink"/>
                <w:noProof/>
                <w:lang w:val="en-US"/>
              </w:rPr>
            </w:rPrChange>
          </w:rPr>
          <w:delText>License</w:delText>
        </w:r>
        <w:r w:rsidDel="00040F6E">
          <w:rPr>
            <w:noProof/>
            <w:webHidden/>
          </w:rPr>
          <w:delText xml:space="preserve"> 13</w:delText>
        </w:r>
      </w:del>
    </w:p>
    <w:p w14:paraId="3E383D60" w14:textId="51EAD4AE" w:rsidR="003E075B" w:rsidDel="00040F6E" w:rsidRDefault="003E075B">
      <w:pPr>
        <w:pStyle w:val="TOC1"/>
        <w:tabs>
          <w:tab w:val="right" w:leader="dot" w:pos="10630"/>
        </w:tabs>
        <w:rPr>
          <w:del w:id="61" w:author="Reinders, Stephanie [CSAFE]" w:date="2025-11-20T11:31:00Z" w16du:dateUtc="2025-11-20T17:31:00Z"/>
          <w:rFonts w:asciiTheme="minorHAnsi" w:eastAsiaTheme="minorEastAsia" w:hAnsiTheme="minorHAnsi" w:cstheme="minorBidi"/>
          <w:noProof/>
          <w:color w:val="auto"/>
          <w:lang w:val="en-US"/>
        </w:rPr>
      </w:pPr>
      <w:del w:id="62" w:author="Reinders, Stephanie [CSAFE]" w:date="2025-11-20T11:31:00Z" w16du:dateUtc="2025-11-20T17:31:00Z">
        <w:r w:rsidRPr="00040F6E" w:rsidDel="00040F6E">
          <w:rPr>
            <w:noProof/>
            <w:lang w:val="en-US"/>
            <w:rPrChange w:id="63" w:author="Reinders, Stephanie [CSAFE]" w:date="2025-11-20T11:31:00Z" w16du:dateUtc="2025-11-20T17:31:00Z">
              <w:rPr>
                <w:rStyle w:val="Hyperlink"/>
                <w:noProof/>
                <w:lang w:val="en-US"/>
              </w:rPr>
            </w:rPrChange>
          </w:rPr>
          <w:delText>Citation</w:delText>
        </w:r>
        <w:r w:rsidDel="00040F6E">
          <w:rPr>
            <w:noProof/>
            <w:webHidden/>
          </w:rPr>
          <w:delText xml:space="preserve"> 13</w:delText>
        </w:r>
      </w:del>
    </w:p>
    <w:p w14:paraId="0E975A8E" w14:textId="0F77405B" w:rsidR="003E075B" w:rsidDel="00040F6E" w:rsidRDefault="003E075B">
      <w:pPr>
        <w:pStyle w:val="TOC1"/>
        <w:tabs>
          <w:tab w:val="right" w:leader="dot" w:pos="10630"/>
        </w:tabs>
        <w:rPr>
          <w:del w:id="64" w:author="Reinders, Stephanie [CSAFE]" w:date="2025-11-20T11:31:00Z" w16du:dateUtc="2025-11-20T17:31:00Z"/>
          <w:rFonts w:asciiTheme="minorHAnsi" w:eastAsiaTheme="minorEastAsia" w:hAnsiTheme="minorHAnsi" w:cstheme="minorBidi"/>
          <w:noProof/>
          <w:color w:val="auto"/>
          <w:lang w:val="en-US"/>
        </w:rPr>
      </w:pPr>
      <w:del w:id="65" w:author="Reinders, Stephanie [CSAFE]" w:date="2025-11-20T11:31:00Z" w16du:dateUtc="2025-11-20T17:31:00Z">
        <w:r w:rsidRPr="00040F6E" w:rsidDel="00040F6E">
          <w:rPr>
            <w:noProof/>
            <w:lang w:val="en-US"/>
            <w:rPrChange w:id="66" w:author="Reinders, Stephanie [CSAFE]" w:date="2025-11-20T11:31:00Z" w16du:dateUtc="2025-11-20T17:31:00Z">
              <w:rPr>
                <w:rStyle w:val="Hyperlink"/>
                <w:noProof/>
                <w:lang w:val="en-US"/>
              </w:rPr>
            </w:rPrChange>
          </w:rPr>
          <w:delText>Permitted Use of CSAFE’s bulletAnalyzr Software</w:delText>
        </w:r>
        <w:r w:rsidDel="00040F6E">
          <w:rPr>
            <w:noProof/>
            <w:webHidden/>
          </w:rPr>
          <w:delText xml:space="preserve"> 14</w:delText>
        </w:r>
      </w:del>
    </w:p>
    <w:p w14:paraId="43EBE4C4" w14:textId="5F79A26C" w:rsidR="00E63D44" w:rsidRDefault="00B62C54" w:rsidP="00E40B43">
      <w:pPr>
        <w:pStyle w:val="Heading1"/>
        <w:rPr>
          <w:lang w:val="en-US"/>
        </w:rPr>
      </w:pPr>
      <w:r>
        <w:rPr>
          <w:b w:val="0"/>
          <w:bCs w:val="0"/>
          <w:caps w:val="0"/>
          <w:color w:val="555759"/>
          <w:sz w:val="24"/>
          <w:szCs w:val="24"/>
          <w:lang w:val="en-US"/>
        </w:rPr>
        <w:fldChar w:fldCharType="end"/>
      </w:r>
    </w:p>
    <w:p w14:paraId="29524B0A" w14:textId="19D60E36" w:rsidR="00E83D2E" w:rsidRPr="00717DE7" w:rsidRDefault="00000000" w:rsidP="00E40B43">
      <w:pPr>
        <w:pStyle w:val="Heading1"/>
        <w:rPr>
          <w:lang w:val="en-US"/>
        </w:rPr>
      </w:pPr>
      <w:bookmarkStart w:id="67" w:name="_Toc214625195"/>
      <w:r w:rsidRPr="00717DE7">
        <w:rPr>
          <w:lang w:val="en-US"/>
        </w:rPr>
        <w:t>Introduction</w:t>
      </w:r>
      <w:bookmarkEnd w:id="67"/>
    </w:p>
    <w:p w14:paraId="67FB45AA" w14:textId="7F49FBE5" w:rsidR="00192354" w:rsidRPr="003E075B" w:rsidRDefault="00192354" w:rsidP="00E40B43">
      <w:pPr>
        <w:rPr>
          <w:lang w:val="en-US"/>
        </w:rPr>
      </w:pPr>
      <w:r w:rsidRPr="003E075B">
        <w:rPr>
          <w:lang w:val="en-US"/>
        </w:rPr>
        <w:t>BulletAnalyzr is a forensic tool that uses 3D imaging and advanced algorithms to compare bullets and determine if they were fired from the same gun. The application scans bullet surfaces at high resolution and automates much of the comparison process, while still giving forensic examiners intuitive controls to review and adjust the results.</w:t>
      </w:r>
    </w:p>
    <w:p w14:paraId="7959DBEA" w14:textId="55E3EBDF" w:rsidR="00192354" w:rsidRPr="003E075B" w:rsidRDefault="00192354" w:rsidP="00E40B43">
      <w:pPr>
        <w:pStyle w:val="ListParagraph"/>
        <w:numPr>
          <w:ilvl w:val="0"/>
          <w:numId w:val="3"/>
        </w:numPr>
        <w:rPr>
          <w:lang w:val="en-US"/>
        </w:rPr>
      </w:pPr>
      <w:r w:rsidRPr="003E075B">
        <w:rPr>
          <w:b/>
          <w:bCs/>
          <w:lang w:val="en-US"/>
        </w:rPr>
        <w:t>Interactive Visualization:</w:t>
      </w:r>
      <w:r w:rsidRPr="003E075B">
        <w:rPr>
          <w:lang w:val="en-US"/>
        </w:rPr>
        <w:t xml:space="preserve"> Upload and view 3D renderings of your bullet scans (x3p format) and examine crosscut profiles with adjustable parameters</w:t>
      </w:r>
      <w:ins w:id="68" w:author="Reinders, Stephanie [CSAFE]" w:date="2025-11-20T11:32:00Z" w16du:dateUtc="2025-11-20T17:32:00Z">
        <w:r w:rsidR="00C406BE">
          <w:rPr>
            <w:lang w:val="en-US"/>
          </w:rPr>
          <w:t>.</w:t>
        </w:r>
      </w:ins>
    </w:p>
    <w:p w14:paraId="5853C96C" w14:textId="713C858A" w:rsidR="00192354" w:rsidRPr="003E075B" w:rsidRDefault="00192354" w:rsidP="00E40B43">
      <w:pPr>
        <w:pStyle w:val="ListParagraph"/>
        <w:numPr>
          <w:ilvl w:val="0"/>
          <w:numId w:val="3"/>
        </w:numPr>
        <w:rPr>
          <w:lang w:val="en-US"/>
        </w:rPr>
      </w:pPr>
      <w:r w:rsidRPr="003E075B">
        <w:rPr>
          <w:b/>
          <w:bCs/>
          <w:lang w:val="en-US"/>
        </w:rPr>
        <w:lastRenderedPageBreak/>
        <w:t>Automated Analysis:</w:t>
      </w:r>
      <w:r w:rsidRPr="003E075B">
        <w:rPr>
          <w:lang w:val="en-US"/>
        </w:rPr>
        <w:t xml:space="preserve"> The software automatically processes your bullet scans, identifying crosscut locations, removing grooves, extracting signals, and measuring similarities between signals.</w:t>
      </w:r>
    </w:p>
    <w:p w14:paraId="558B2487" w14:textId="1AA03A6D" w:rsidR="00192354" w:rsidRPr="003E075B" w:rsidRDefault="00192354" w:rsidP="00E40B43">
      <w:pPr>
        <w:pStyle w:val="ListParagraph"/>
        <w:numPr>
          <w:ilvl w:val="0"/>
          <w:numId w:val="3"/>
        </w:numPr>
        <w:rPr>
          <w:lang w:val="en-US"/>
        </w:rPr>
      </w:pPr>
      <w:r w:rsidRPr="003E075B">
        <w:rPr>
          <w:b/>
          <w:bCs/>
          <w:lang w:val="en-US"/>
        </w:rPr>
        <w:t>Manual Refinement Controls:</w:t>
      </w:r>
      <w:r w:rsidRPr="003E075B">
        <w:rPr>
          <w:lang w:val="en-US"/>
        </w:rPr>
        <w:t xml:space="preserve"> Fine-tune automated decisions using intuitive sliders at each step of the analysis</w:t>
      </w:r>
      <w:ins w:id="69" w:author="Reinders, Stephanie [CSAFE]" w:date="2025-11-20T11:32:00Z" w16du:dateUtc="2025-11-20T17:32:00Z">
        <w:r w:rsidR="00C406BE">
          <w:rPr>
            <w:lang w:val="en-US"/>
          </w:rPr>
          <w:t>.</w:t>
        </w:r>
      </w:ins>
    </w:p>
    <w:p w14:paraId="34D9D096" w14:textId="15BAA3EF" w:rsidR="00192354" w:rsidRPr="003E075B" w:rsidRDefault="00192354" w:rsidP="00E40B43">
      <w:pPr>
        <w:pStyle w:val="ListParagraph"/>
        <w:numPr>
          <w:ilvl w:val="0"/>
          <w:numId w:val="3"/>
        </w:numPr>
        <w:rPr>
          <w:lang w:val="en-US"/>
        </w:rPr>
      </w:pPr>
      <w:r w:rsidRPr="003E075B">
        <w:rPr>
          <w:b/>
          <w:bCs/>
          <w:lang w:val="en-US"/>
        </w:rPr>
        <w:t>Comprehensive Reporting:</w:t>
      </w:r>
      <w:r w:rsidRPr="003E075B">
        <w:rPr>
          <w:lang w:val="en-US"/>
        </w:rPr>
        <w:t xml:space="preserve"> Generate and export detailed comparison reports in a professional, shareable format</w:t>
      </w:r>
      <w:ins w:id="70" w:author="Reinders, Stephanie [CSAFE]" w:date="2025-11-20T11:33:00Z" w16du:dateUtc="2025-11-20T17:33:00Z">
        <w:r w:rsidR="00C406BE">
          <w:rPr>
            <w:lang w:val="en-US"/>
          </w:rPr>
          <w:t>.</w:t>
        </w:r>
      </w:ins>
    </w:p>
    <w:p w14:paraId="4F111467" w14:textId="2FC77C32" w:rsidR="00192354" w:rsidRPr="003E075B" w:rsidRDefault="00192354" w:rsidP="00E40B43">
      <w:pPr>
        <w:pStyle w:val="ListParagraph"/>
        <w:numPr>
          <w:ilvl w:val="0"/>
          <w:numId w:val="3"/>
        </w:numPr>
        <w:rPr>
          <w:lang w:val="en-US"/>
        </w:rPr>
      </w:pPr>
      <w:r w:rsidRPr="003E075B">
        <w:rPr>
          <w:b/>
          <w:bCs/>
          <w:lang w:val="en-US"/>
        </w:rPr>
        <w:t>Free and Open-Source:</w:t>
      </w:r>
      <w:r w:rsidRPr="003E075B">
        <w:rPr>
          <w:lang w:val="en-US"/>
        </w:rPr>
        <w:t xml:space="preserve"> BulletAnalyzr is </w:t>
      </w:r>
      <w:ins w:id="71" w:author="Reinders, Stephanie [CSAFE]" w:date="2025-11-20T11:33:00Z" w16du:dateUtc="2025-11-20T17:33:00Z">
        <w:r w:rsidR="00C406BE">
          <w:rPr>
            <w:lang w:val="en-US"/>
          </w:rPr>
          <w:t xml:space="preserve">an </w:t>
        </w:r>
      </w:ins>
      <w:r w:rsidRPr="003E075B">
        <w:rPr>
          <w:lang w:val="en-US"/>
        </w:rPr>
        <w:t>open-source and free</w:t>
      </w:r>
      <w:del w:id="72" w:author="Reinders, Stephanie [CSAFE]" w:date="2025-11-20T11:33:00Z" w16du:dateUtc="2025-11-20T17:33:00Z">
        <w:r w:rsidRPr="003E075B" w:rsidDel="00C406BE">
          <w:rPr>
            <w:lang w:val="en-US"/>
          </w:rPr>
          <w:delText xml:space="preserve"> to use</w:delText>
        </w:r>
      </w:del>
      <w:ins w:id="73" w:author="Reinders, Stephanie [CSAFE]" w:date="2025-11-20T11:33:00Z" w16du:dateUtc="2025-11-20T17:33:00Z">
        <w:r w:rsidR="00C406BE">
          <w:rPr>
            <w:lang w:val="en-US"/>
          </w:rPr>
          <w:t>-to-use tool</w:t>
        </w:r>
      </w:ins>
      <w:r w:rsidRPr="003E075B">
        <w:rPr>
          <w:lang w:val="en-US"/>
        </w:rPr>
        <w:t>.</w:t>
      </w:r>
    </w:p>
    <w:p w14:paraId="20934593" w14:textId="77777777" w:rsidR="000117A6" w:rsidRPr="003E075B" w:rsidRDefault="000117A6" w:rsidP="00E40B43">
      <w:pPr>
        <w:rPr>
          <w:lang w:val="en-US"/>
        </w:rPr>
      </w:pPr>
      <w:r w:rsidRPr="003E075B">
        <w:rPr>
          <w:lang w:val="en-US"/>
        </w:rPr>
        <w:t>BulletAnalyzr bridges the gap between sophisticated algorithmic analysis and practical forensic workflows, making advanced bullet comparison techniques easily accessible to examiners.</w:t>
      </w:r>
      <w:r w:rsidR="00E83D2E">
        <w:fldChar w:fldCharType="begin"/>
      </w:r>
      <w:r w:rsidR="00E83D2E" w:rsidRPr="00150249">
        <w:rPr>
          <w:lang w:val="en-US"/>
          <w:rPrChange w:id="74" w:author="Reinders, Stephanie [CSAFE]" w:date="2025-11-20T11:28:00Z" w16du:dateUtc="2025-11-20T17:28:00Z">
            <w:rPr/>
          </w:rPrChange>
        </w:rPr>
        <w:instrText>HYPERLINK "https://github.com/CSAFE-ISU/bulletAnalyzr" \h</w:instrText>
      </w:r>
      <w:r w:rsidR="00E83D2E">
        <w:fldChar w:fldCharType="separate"/>
      </w:r>
      <w:r w:rsidR="00E83D2E" w:rsidRPr="003E075B">
        <w:rPr>
          <w:color w:val="525659"/>
          <w:lang w:val="en-US"/>
        </w:rPr>
        <w:t xml:space="preserve"> </w:t>
      </w:r>
      <w:r w:rsidR="00E83D2E">
        <w:fldChar w:fldCharType="end"/>
      </w:r>
    </w:p>
    <w:p w14:paraId="0D074FD0" w14:textId="77777777" w:rsidR="00E9185C" w:rsidRDefault="00E9185C" w:rsidP="00C406BE">
      <w:pPr>
        <w:rPr>
          <w:noProof/>
          <w:lang w:val="en-US"/>
        </w:rPr>
        <w:pPrChange w:id="75" w:author="Reinders, Stephanie [CSAFE]" w:date="2025-11-20T11:33:00Z" w16du:dateUtc="2025-11-20T17:33:00Z">
          <w:pPr>
            <w:pStyle w:val="Heading1"/>
          </w:pPr>
        </w:pPrChange>
      </w:pPr>
    </w:p>
    <w:p w14:paraId="37DD6DD4" w14:textId="7F4173E0" w:rsidR="00E83D2E" w:rsidRDefault="000117A6" w:rsidP="00E40B43">
      <w:pPr>
        <w:pStyle w:val="Heading1"/>
        <w:rPr>
          <w:noProof/>
          <w:lang w:val="en-US"/>
        </w:rPr>
      </w:pPr>
      <w:bookmarkStart w:id="76" w:name="_Toc214625196"/>
      <w:r w:rsidRPr="00E40B43">
        <w:rPr>
          <w:noProof/>
          <w:lang w:val="en-US"/>
        </w:rPr>
        <w:t>Installation</w:t>
      </w:r>
      <w:bookmarkEnd w:id="76"/>
    </w:p>
    <w:p w14:paraId="7004A14C" w14:textId="65D0BA7F" w:rsidR="00E9185C" w:rsidRPr="00E9185C" w:rsidRDefault="00E9185C" w:rsidP="00E9185C">
      <w:pPr>
        <w:rPr>
          <w:lang w:val="en-US"/>
        </w:rPr>
      </w:pPr>
      <w:r>
        <w:rPr>
          <w:lang w:val="en-US"/>
        </w:rPr>
        <w:t xml:space="preserve">You will need to install R, RStudio, BulletAnalyzr, and supporting R packages. </w:t>
      </w:r>
    </w:p>
    <w:p w14:paraId="48EA01B6" w14:textId="10E0B1D2" w:rsidR="00E40B43" w:rsidRPr="00040F6E" w:rsidRDefault="00E40B43" w:rsidP="00150249">
      <w:pPr>
        <w:pStyle w:val="Heading2"/>
        <w:rPr>
          <w:rStyle w:val="SubtleEmphasis"/>
          <w:rFonts w:ascii="Montserrat" w:hAnsi="Montserrat"/>
          <w:i w:val="0"/>
          <w:iCs w:val="0"/>
          <w:lang w:val="en-US"/>
          <w:rPrChange w:id="77" w:author="Reinders, Stephanie [CSAFE]" w:date="2025-11-20T11:31:00Z" w16du:dateUtc="2025-11-20T17:31:00Z">
            <w:rPr>
              <w:rStyle w:val="SubtleEmphasis"/>
              <w:bCs w:val="0"/>
              <w:color w:val="555759"/>
              <w:sz w:val="24"/>
              <w:szCs w:val="24"/>
              <w:lang w:val="en-US"/>
            </w:rPr>
          </w:rPrChange>
        </w:rPr>
      </w:pPr>
      <w:bookmarkStart w:id="78" w:name="_Toc214625197"/>
      <w:r w:rsidRPr="00040F6E">
        <w:rPr>
          <w:rStyle w:val="SubtleEmphasis"/>
          <w:rFonts w:ascii="Montserrat" w:hAnsi="Montserrat"/>
          <w:i w:val="0"/>
          <w:iCs w:val="0"/>
          <w:lang w:val="en-US"/>
          <w:rPrChange w:id="79" w:author="Reinders, Stephanie [CSAFE]" w:date="2025-11-20T11:31:00Z" w16du:dateUtc="2025-11-20T17:31:00Z">
            <w:rPr>
              <w:rStyle w:val="SubtleEmphasis"/>
              <w:lang w:val="en-US"/>
            </w:rPr>
          </w:rPrChange>
        </w:rPr>
        <w:t xml:space="preserve">Install </w:t>
      </w:r>
      <w:del w:id="80" w:author="Reinders, Stephanie [CSAFE]" w:date="2025-11-21T13:31:00Z" w16du:dateUtc="2025-11-21T19:31:00Z">
        <w:r w:rsidRPr="00040F6E" w:rsidDel="008A1BCC">
          <w:rPr>
            <w:rStyle w:val="SubtleEmphasis"/>
            <w:rFonts w:ascii="Montserrat" w:hAnsi="Montserrat"/>
            <w:i w:val="0"/>
            <w:iCs w:val="0"/>
            <w:lang w:val="en-US"/>
            <w:rPrChange w:id="81" w:author="Reinders, Stephanie [CSAFE]" w:date="2025-11-20T11:31:00Z" w16du:dateUtc="2025-11-20T17:31:00Z">
              <w:rPr>
                <w:rStyle w:val="SubtleEmphasis"/>
                <w:lang w:val="en-US"/>
              </w:rPr>
            </w:rPrChange>
          </w:rPr>
          <w:delText>Software</w:delText>
        </w:r>
      </w:del>
      <w:ins w:id="82" w:author="Reinders, Stephanie [CSAFE]" w:date="2025-11-21T13:31:00Z" w16du:dateUtc="2025-11-21T19:31:00Z">
        <w:r w:rsidR="008A1BCC">
          <w:rPr>
            <w:rStyle w:val="SubtleEmphasis"/>
            <w:rFonts w:ascii="Montserrat" w:hAnsi="Montserrat"/>
            <w:i w:val="0"/>
            <w:iCs w:val="0"/>
            <w:lang w:val="en-US"/>
          </w:rPr>
          <w:t>R and RStudio</w:t>
        </w:r>
      </w:ins>
      <w:bookmarkEnd w:id="78"/>
    </w:p>
    <w:p w14:paraId="59F103B8" w14:textId="4764B8A0" w:rsidR="00E40B43" w:rsidRPr="00E40B43" w:rsidRDefault="00E40B43" w:rsidP="00E40B43">
      <w:pPr>
        <w:rPr>
          <w:rStyle w:val="SubtleEmphasis"/>
          <w:lang w:val="en-US"/>
        </w:rPr>
      </w:pPr>
      <w:r w:rsidRPr="00E40B43">
        <w:rPr>
          <w:rStyle w:val="SubtleEmphasis"/>
          <w:lang w:val="en-US"/>
        </w:rPr>
        <w:t xml:space="preserve">Total Estimated Time: 20-30 </w:t>
      </w:r>
      <w:r>
        <w:rPr>
          <w:rStyle w:val="SubtleEmphasis"/>
          <w:lang w:val="en-US"/>
        </w:rPr>
        <w:t>minutes</w:t>
      </w:r>
    </w:p>
    <w:p w14:paraId="73AB7847" w14:textId="1C79981B" w:rsidR="000117A6" w:rsidRPr="00E40B43" w:rsidRDefault="000117A6" w:rsidP="00E40B43">
      <w:pPr>
        <w:pStyle w:val="ListParagraph"/>
        <w:numPr>
          <w:ilvl w:val="0"/>
          <w:numId w:val="4"/>
        </w:numPr>
        <w:rPr>
          <w:lang w:val="en-US"/>
        </w:rPr>
      </w:pPr>
      <w:r w:rsidRPr="00E40B43">
        <w:rPr>
          <w:b/>
          <w:bCs/>
          <w:lang w:val="en-US"/>
        </w:rPr>
        <w:t>Install R</w:t>
      </w:r>
      <w:r w:rsidRPr="00E40B43">
        <w:rPr>
          <w:lang w:val="en-US"/>
        </w:rPr>
        <w:t xml:space="preserve"> from </w:t>
      </w:r>
      <w:r>
        <w:fldChar w:fldCharType="begin"/>
      </w:r>
      <w:r w:rsidRPr="00150249">
        <w:rPr>
          <w:lang w:val="en-US"/>
          <w:rPrChange w:id="83" w:author="Reinders, Stephanie [CSAFE]" w:date="2025-11-20T11:28:00Z" w16du:dateUtc="2025-11-20T17:28:00Z">
            <w:rPr/>
          </w:rPrChange>
        </w:rPr>
        <w:instrText>HYPERLINK "https://cran.r-project.org/"</w:instrText>
      </w:r>
      <w:r>
        <w:fldChar w:fldCharType="separate"/>
      </w:r>
      <w:r w:rsidRPr="00E40B43">
        <w:rPr>
          <w:rStyle w:val="Hyperlink"/>
          <w:lang w:val="en-US"/>
        </w:rPr>
        <w:t>https://cran.r-project.org/</w:t>
      </w:r>
      <w:r>
        <w:fldChar w:fldCharType="end"/>
      </w:r>
    </w:p>
    <w:p w14:paraId="015256A1" w14:textId="28F29F30" w:rsidR="000117A6" w:rsidRPr="008A1BCC" w:rsidRDefault="000117A6" w:rsidP="00E40B43">
      <w:pPr>
        <w:pStyle w:val="ListParagraph"/>
        <w:numPr>
          <w:ilvl w:val="0"/>
          <w:numId w:val="4"/>
        </w:numPr>
        <w:rPr>
          <w:ins w:id="84" w:author="Reinders, Stephanie [CSAFE]" w:date="2025-11-21T13:31:00Z" w16du:dateUtc="2025-11-21T19:31:00Z"/>
          <w:lang w:val="en-US"/>
          <w:rPrChange w:id="85" w:author="Reinders, Stephanie [CSAFE]" w:date="2025-11-21T13:31:00Z" w16du:dateUtc="2025-11-21T19:31:00Z">
            <w:rPr>
              <w:ins w:id="86" w:author="Reinders, Stephanie [CSAFE]" w:date="2025-11-21T13:31:00Z" w16du:dateUtc="2025-11-21T19:31:00Z"/>
            </w:rPr>
          </w:rPrChange>
        </w:rPr>
      </w:pPr>
      <w:r w:rsidRPr="003E075B">
        <w:rPr>
          <w:b/>
          <w:bCs/>
          <w:lang w:val="en-US"/>
        </w:rPr>
        <w:t>Install RStudio</w:t>
      </w:r>
      <w:r w:rsidRPr="003E075B">
        <w:rPr>
          <w:lang w:val="en-US"/>
        </w:rPr>
        <w:t xml:space="preserve"> from </w:t>
      </w:r>
      <w:r>
        <w:fldChar w:fldCharType="begin"/>
      </w:r>
      <w:r w:rsidRPr="00150249">
        <w:rPr>
          <w:lang w:val="en-US"/>
          <w:rPrChange w:id="87" w:author="Reinders, Stephanie [CSAFE]" w:date="2025-11-20T11:28:00Z" w16du:dateUtc="2025-11-20T17:28:00Z">
            <w:rPr/>
          </w:rPrChange>
        </w:rPr>
        <w:instrText>HYPERLINK "https://posit.co/download/rstudio-desktop/"</w:instrText>
      </w:r>
      <w:r>
        <w:fldChar w:fldCharType="separate"/>
      </w:r>
      <w:r w:rsidRPr="003E075B">
        <w:rPr>
          <w:rStyle w:val="Hyperlink"/>
          <w:lang w:val="en-US"/>
        </w:rPr>
        <w:t>https://posit.co/download/rstudio-desktop/</w:t>
      </w:r>
      <w:r>
        <w:fldChar w:fldCharType="end"/>
      </w:r>
    </w:p>
    <w:p w14:paraId="6EB3C7B6" w14:textId="025643B3" w:rsidR="008A1BCC" w:rsidRDefault="0049720E" w:rsidP="008A1BCC">
      <w:pPr>
        <w:pStyle w:val="Heading2"/>
        <w:rPr>
          <w:ins w:id="88" w:author="Reinders, Stephanie [CSAFE]" w:date="2025-11-21T13:31:00Z" w16du:dateUtc="2025-11-21T19:31:00Z"/>
          <w:lang w:val="en-US"/>
        </w:rPr>
        <w:pPrChange w:id="89" w:author="Reinders, Stephanie [CSAFE]" w:date="2025-11-21T13:31:00Z" w16du:dateUtc="2025-11-21T19:31:00Z">
          <w:pPr>
            <w:ind w:left="360"/>
          </w:pPr>
        </w:pPrChange>
      </w:pPr>
      <w:bookmarkStart w:id="90" w:name="_Toc214625198"/>
      <w:ins w:id="91" w:author="Reinders, Stephanie [CSAFE]" w:date="2025-11-21T13:49:00Z" w16du:dateUtc="2025-11-21T19:49:00Z">
        <w:r>
          <w:rPr>
            <w:lang w:val="en-US"/>
          </w:rPr>
          <w:t>Download</w:t>
        </w:r>
      </w:ins>
      <w:ins w:id="92" w:author="Reinders, Stephanie [CSAFE]" w:date="2025-11-21T13:31:00Z" w16du:dateUtc="2025-11-21T19:31:00Z">
        <w:r w:rsidR="008A1BCC">
          <w:rPr>
            <w:lang w:val="en-US"/>
          </w:rPr>
          <w:t xml:space="preserve"> R Packages from GitHub</w:t>
        </w:r>
        <w:bookmarkEnd w:id="90"/>
      </w:ins>
    </w:p>
    <w:p w14:paraId="558D0251" w14:textId="4AA3BCD7" w:rsidR="008A1BCC" w:rsidRPr="0049720E" w:rsidRDefault="008A1BCC" w:rsidP="0049720E">
      <w:pPr>
        <w:rPr>
          <w:rFonts w:ascii="Montserrat Light" w:hAnsi="Montserrat Light"/>
          <w:i/>
          <w:iCs/>
          <w:lang w:val="en-US"/>
          <w:rPrChange w:id="93" w:author="Reinders, Stephanie [CSAFE]" w:date="2025-11-21T13:48:00Z" w16du:dateUtc="2025-11-21T19:48:00Z">
            <w:rPr>
              <w:lang w:val="en-US"/>
            </w:rPr>
          </w:rPrChange>
        </w:rPr>
        <w:pPrChange w:id="94" w:author="Reinders, Stephanie [CSAFE]" w:date="2025-11-21T13:48:00Z" w16du:dateUtc="2025-11-21T19:48:00Z">
          <w:pPr>
            <w:pStyle w:val="ListParagraph"/>
            <w:numPr>
              <w:numId w:val="4"/>
            </w:numPr>
            <w:ind w:hanging="360"/>
          </w:pPr>
        </w:pPrChange>
      </w:pPr>
      <w:ins w:id="95" w:author="Reinders, Stephanie [CSAFE]" w:date="2025-11-21T13:31:00Z" w16du:dateUtc="2025-11-21T19:31:00Z">
        <w:r w:rsidRPr="00E40B43">
          <w:rPr>
            <w:rStyle w:val="SubtleEmphasis"/>
            <w:lang w:val="en-US"/>
          </w:rPr>
          <w:t xml:space="preserve">Total Estimated Time: 20-30 </w:t>
        </w:r>
        <w:r>
          <w:rPr>
            <w:rStyle w:val="SubtleEmphasis"/>
            <w:lang w:val="en-US"/>
          </w:rPr>
          <w:t>minutes</w:t>
        </w:r>
      </w:ins>
    </w:p>
    <w:p w14:paraId="13A909F1" w14:textId="544ADB60" w:rsidR="008A1BCC" w:rsidRDefault="008A1BCC" w:rsidP="008A1BCC">
      <w:pPr>
        <w:pStyle w:val="ListParagraph"/>
        <w:numPr>
          <w:ilvl w:val="0"/>
          <w:numId w:val="4"/>
        </w:numPr>
        <w:rPr>
          <w:ins w:id="96" w:author="Reinders, Stephanie [CSAFE]" w:date="2025-11-21T13:32:00Z" w16du:dateUtc="2025-11-21T19:32:00Z"/>
        </w:rPr>
      </w:pPr>
      <w:ins w:id="97" w:author="Reinders, Stephanie [CSAFE]" w:date="2025-11-21T13:32:00Z" w16du:dateUtc="2025-11-21T19:32:00Z">
        <w:r w:rsidRPr="00E40B43">
          <w:rPr>
            <w:b/>
            <w:bCs/>
          </w:rPr>
          <w:t xml:space="preserve">Download </w:t>
        </w:r>
      </w:ins>
      <w:ins w:id="98" w:author="Reinders, Stephanie [CSAFE]" w:date="2025-11-21T13:35:00Z" w16du:dateUtc="2025-11-21T19:35:00Z">
        <w:r>
          <w:rPr>
            <w:b/>
            <w:bCs/>
          </w:rPr>
          <w:t>g</w:t>
        </w:r>
      </w:ins>
      <w:ins w:id="99" w:author="Reinders, Stephanie [CSAFE]" w:date="2025-11-21T13:32:00Z" w16du:dateUtc="2025-11-21T19:32:00Z">
        <w:r>
          <w:rPr>
            <w:b/>
            <w:bCs/>
          </w:rPr>
          <w:t>roove</w:t>
        </w:r>
      </w:ins>
      <w:ins w:id="100" w:author="Reinders, Stephanie [CSAFE]" w:date="2025-11-21T13:50:00Z" w16du:dateUtc="2025-11-21T19:50:00Z">
        <w:r w:rsidR="0049720E">
          <w:rPr>
            <w:b/>
            <w:bCs/>
          </w:rPr>
          <w:t>F</w:t>
        </w:r>
      </w:ins>
      <w:ins w:id="101" w:author="Reinders, Stephanie [CSAFE]" w:date="2025-11-21T13:32:00Z" w16du:dateUtc="2025-11-21T19:32:00Z">
        <w:r>
          <w:rPr>
            <w:b/>
            <w:bCs/>
          </w:rPr>
          <w:t>inder</w:t>
        </w:r>
        <w:r>
          <w:t xml:space="preserve"> from GitHub</w:t>
        </w:r>
      </w:ins>
    </w:p>
    <w:p w14:paraId="26C91E50" w14:textId="0220C8A9" w:rsidR="008A1BCC" w:rsidRPr="008A1BCC" w:rsidRDefault="008A1BCC" w:rsidP="009E3582">
      <w:pPr>
        <w:pStyle w:val="ListParagraph"/>
        <w:numPr>
          <w:ilvl w:val="1"/>
          <w:numId w:val="4"/>
        </w:numPr>
        <w:rPr>
          <w:ins w:id="102" w:author="Reinders, Stephanie [CSAFE]" w:date="2025-11-21T13:39:00Z" w16du:dateUtc="2025-11-21T19:39:00Z"/>
          <w:lang w:val="pl-PL"/>
          <w:rPrChange w:id="103" w:author="Reinders, Stephanie [CSAFE]" w:date="2025-11-21T13:39:00Z" w16du:dateUtc="2025-11-21T19:39:00Z">
            <w:rPr>
              <w:ins w:id="104" w:author="Reinders, Stephanie [CSAFE]" w:date="2025-11-21T13:39:00Z" w16du:dateUtc="2025-11-21T19:39:00Z"/>
            </w:rPr>
          </w:rPrChange>
        </w:rPr>
      </w:pPr>
      <w:ins w:id="105" w:author="Reinders, Stephanie [CSAFE]" w:date="2025-11-21T13:32:00Z" w16du:dateUtc="2025-11-21T19:32:00Z">
        <w:r w:rsidRPr="008A1BCC">
          <w:rPr>
            <w:lang w:val="pl-PL"/>
          </w:rPr>
          <w:t xml:space="preserve">Go to </w:t>
        </w:r>
      </w:ins>
      <w:ins w:id="106" w:author="Reinders, Stephanie [CSAFE]" w:date="2025-11-21T13:39:00Z" w16du:dateUtc="2025-11-21T19:39:00Z">
        <w:r>
          <w:fldChar w:fldCharType="begin"/>
        </w:r>
        <w:r w:rsidRPr="008A1BCC">
          <w:rPr>
            <w:lang w:val="pl-PL"/>
            <w:rPrChange w:id="107" w:author="Reinders, Stephanie [CSAFE]" w:date="2025-11-21T13:39:00Z" w16du:dateUtc="2025-11-21T19:39:00Z">
              <w:rPr/>
            </w:rPrChange>
          </w:rPr>
          <w:instrText>HYPERLINK "</w:instrText>
        </w:r>
        <w:r w:rsidRPr="008A1BCC">
          <w:rPr>
            <w:lang w:val="pl-PL"/>
            <w:rPrChange w:id="108" w:author="Reinders, Stephanie [CSAFE]" w:date="2025-11-21T13:39:00Z" w16du:dateUtc="2025-11-21T19:39:00Z">
              <w:rPr/>
            </w:rPrChange>
          </w:rPr>
          <w:instrText>https://github.com/heike/grooveFinder</w:instrText>
        </w:r>
        <w:r w:rsidRPr="008A1BCC">
          <w:rPr>
            <w:lang w:val="pl-PL"/>
            <w:rPrChange w:id="109" w:author="Reinders, Stephanie [CSAFE]" w:date="2025-11-21T13:39:00Z" w16du:dateUtc="2025-11-21T19:39:00Z">
              <w:rPr/>
            </w:rPrChange>
          </w:rPr>
          <w:instrText>"</w:instrText>
        </w:r>
        <w:r>
          <w:fldChar w:fldCharType="separate"/>
        </w:r>
        <w:r w:rsidRPr="008A1BCC">
          <w:rPr>
            <w:rStyle w:val="Hyperlink"/>
            <w:lang w:val="pl-PL"/>
            <w:rPrChange w:id="110" w:author="Reinders, Stephanie [CSAFE]" w:date="2025-11-21T13:39:00Z" w16du:dateUtc="2025-11-21T19:39:00Z">
              <w:rPr>
                <w:rStyle w:val="Hyperlink"/>
              </w:rPr>
            </w:rPrChange>
          </w:rPr>
          <w:t>https://github.com/heike/grooveFinder</w:t>
        </w:r>
        <w:r>
          <w:fldChar w:fldCharType="end"/>
        </w:r>
      </w:ins>
    </w:p>
    <w:p w14:paraId="2F7A21B4" w14:textId="75ABC2AB" w:rsidR="008A1BCC" w:rsidRPr="008A1BCC" w:rsidRDefault="008A1BCC" w:rsidP="009E3582">
      <w:pPr>
        <w:pStyle w:val="ListParagraph"/>
        <w:numPr>
          <w:ilvl w:val="1"/>
          <w:numId w:val="4"/>
        </w:numPr>
        <w:rPr>
          <w:ins w:id="111" w:author="Reinders, Stephanie [CSAFE]" w:date="2025-11-21T13:32:00Z" w16du:dateUtc="2025-11-21T19:32:00Z"/>
          <w:lang w:val="en-US"/>
        </w:rPr>
      </w:pPr>
      <w:ins w:id="112" w:author="Reinders, Stephanie [CSAFE]" w:date="2025-11-21T13:32:00Z" w16du:dateUtc="2025-11-21T19:32:00Z">
        <w:r w:rsidRPr="008A1BCC">
          <w:rPr>
            <w:lang w:val="en-US"/>
          </w:rPr>
          <w:t>Click the green Code button and select Download Zip</w:t>
        </w:r>
      </w:ins>
      <w:ins w:id="113" w:author="Reinders, Stephanie [CSAFE]" w:date="2025-11-21T14:25:00Z" w16du:dateUtc="2025-11-21T20:25:00Z">
        <w:r w:rsidR="00A86057">
          <w:rPr>
            <w:lang w:val="en-US"/>
          </w:rPr>
          <w:t>.</w:t>
        </w:r>
      </w:ins>
      <w:ins w:id="114" w:author="Reinders, Stephanie [CSAFE]" w:date="2025-11-21T13:32:00Z" w16du:dateUtc="2025-11-21T19:32:00Z">
        <w:r w:rsidRPr="008A1BCC">
          <w:rPr>
            <w:lang w:val="en-US"/>
          </w:rPr>
          <w:t xml:space="preserve"> (</w:t>
        </w:r>
      </w:ins>
      <w:ins w:id="115" w:author="Reinders, Stephanie [CSAFE]" w:date="2025-11-21T13:45:00Z" w16du:dateUtc="2025-11-21T19:45:00Z">
        <w:r w:rsidR="00430B1B">
          <w:fldChar w:fldCharType="begin"/>
        </w:r>
        <w:r w:rsidR="00430B1B">
          <w:rPr>
            <w:lang w:val="en-US"/>
          </w:rPr>
          <w:instrText xml:space="preserve"> REF _Ref214625148 \h </w:instrText>
        </w:r>
        <w:r w:rsidR="00430B1B">
          <w:fldChar w:fldCharType="separate"/>
        </w:r>
        <w:r w:rsidR="00430B1B" w:rsidRPr="008A1BCC">
          <w:rPr>
            <w:lang w:val="en-US"/>
            <w:rPrChange w:id="116" w:author="Reinders, Stephanie [CSAFE]" w:date="2025-11-21T13:40:00Z" w16du:dateUtc="2025-11-21T19:40:00Z">
              <w:rPr/>
            </w:rPrChange>
          </w:rPr>
          <w:t xml:space="preserve">Figure </w:t>
        </w:r>
        <w:r w:rsidR="00430B1B">
          <w:rPr>
            <w:noProof/>
            <w:lang w:val="en-US"/>
          </w:rPr>
          <w:t>1</w:t>
        </w:r>
        <w:r w:rsidR="00430B1B">
          <w:fldChar w:fldCharType="end"/>
        </w:r>
      </w:ins>
      <w:ins w:id="117" w:author="Reinders, Stephanie [CSAFE]" w:date="2025-11-21T13:32:00Z" w16du:dateUtc="2025-11-21T19:32:00Z">
        <w:r w:rsidRPr="008A1BCC">
          <w:rPr>
            <w:lang w:val="en-US"/>
          </w:rPr>
          <w:t>)</w:t>
        </w:r>
      </w:ins>
    </w:p>
    <w:p w14:paraId="7B6BCEF4" w14:textId="4CAFA6E5" w:rsidR="008A1BCC" w:rsidRPr="008A1BCC" w:rsidRDefault="008A1BCC" w:rsidP="008A1BCC">
      <w:pPr>
        <w:pStyle w:val="ListParagraph"/>
        <w:numPr>
          <w:ilvl w:val="1"/>
          <w:numId w:val="4"/>
        </w:numPr>
        <w:rPr>
          <w:ins w:id="118" w:author="Reinders, Stephanie [CSAFE]" w:date="2025-11-21T13:32:00Z" w16du:dateUtc="2025-11-21T19:32:00Z"/>
          <w:lang w:val="en-US"/>
          <w:rPrChange w:id="119" w:author="Reinders, Stephanie [CSAFE]" w:date="2025-11-21T13:41:00Z" w16du:dateUtc="2025-11-21T19:41:00Z">
            <w:rPr>
              <w:ins w:id="120" w:author="Reinders, Stephanie [CSAFE]" w:date="2025-11-21T13:32:00Z" w16du:dateUtc="2025-11-21T19:32:00Z"/>
            </w:rPr>
          </w:rPrChange>
        </w:rPr>
      </w:pPr>
      <w:ins w:id="121" w:author="Reinders, Stephanie [CSAFE]" w:date="2025-11-21T13:32:00Z" w16du:dateUtc="2025-11-21T19:32:00Z">
        <w:r w:rsidRPr="003E075B">
          <w:rPr>
            <w:lang w:val="en-US"/>
          </w:rPr>
          <w:t>Double-click on the downloaded file to unzip it. You may save the unzipped folder anywhere on your computer. By default, the unzipped folder will be named "</w:t>
        </w:r>
      </w:ins>
      <w:ins w:id="122" w:author="Reinders, Stephanie [CSAFE]" w:date="2025-11-21T13:40:00Z" w16du:dateUtc="2025-11-21T19:40:00Z">
        <w:r>
          <w:rPr>
            <w:lang w:val="en-US"/>
          </w:rPr>
          <w:t>grooveFinder</w:t>
        </w:r>
      </w:ins>
      <w:ins w:id="123" w:author="Reinders, Stephanie [CSAFE]" w:date="2025-11-21T13:32:00Z" w16du:dateUtc="2025-11-21T19:32:00Z">
        <w:r w:rsidRPr="003E075B">
          <w:rPr>
            <w:lang w:val="en-US"/>
          </w:rPr>
          <w:t>-</w:t>
        </w:r>
      </w:ins>
      <w:ins w:id="124" w:author="Reinders, Stephanie [CSAFE]" w:date="2025-11-21T14:02:00Z" w16du:dateUtc="2025-11-21T20:02:00Z">
        <w:r w:rsidR="00294313">
          <w:rPr>
            <w:lang w:val="en-US"/>
          </w:rPr>
          <w:t>master</w:t>
        </w:r>
      </w:ins>
      <w:ins w:id="125" w:author="Reinders, Stephanie [CSAFE]" w:date="2025-11-21T13:32:00Z" w16du:dateUtc="2025-11-21T19:32:00Z">
        <w:r w:rsidRPr="003E075B">
          <w:rPr>
            <w:lang w:val="en-US"/>
          </w:rPr>
          <w:t xml:space="preserve">". </w:t>
        </w:r>
        <w:r w:rsidRPr="008A1BCC">
          <w:rPr>
            <w:lang w:val="en-US"/>
            <w:rPrChange w:id="126" w:author="Reinders, Stephanie [CSAFE]" w:date="2025-11-21T13:41:00Z" w16du:dateUtc="2025-11-21T19:41:00Z">
              <w:rPr/>
            </w:rPrChange>
          </w:rPr>
          <w:t>You may rename the folder.</w:t>
        </w:r>
      </w:ins>
    </w:p>
    <w:p w14:paraId="1C6C6896" w14:textId="77777777" w:rsidR="008A1BCC" w:rsidRDefault="008A1BCC" w:rsidP="008A1BCC">
      <w:pPr>
        <w:rPr>
          <w:ins w:id="127" w:author="Reinders, Stephanie [CSAFE]" w:date="2025-11-21T13:35:00Z" w16du:dateUtc="2025-11-21T19:35:00Z"/>
          <w:lang w:val="en-US"/>
        </w:rPr>
      </w:pPr>
    </w:p>
    <w:p w14:paraId="03B4D1D8" w14:textId="00ED76A7" w:rsidR="008A1BCC" w:rsidRDefault="00430B1B" w:rsidP="008A1BCC">
      <w:pPr>
        <w:keepNext/>
        <w:jc w:val="center"/>
        <w:rPr>
          <w:ins w:id="128" w:author="Reinders, Stephanie [CSAFE]" w:date="2025-11-21T13:40:00Z" w16du:dateUtc="2025-11-21T19:40:00Z"/>
        </w:rPr>
        <w:pPrChange w:id="129" w:author="Reinders, Stephanie [CSAFE]" w:date="2025-11-21T13:40:00Z" w16du:dateUtc="2025-11-21T19:40:00Z">
          <w:pPr>
            <w:jc w:val="center"/>
          </w:pPr>
        </w:pPrChange>
      </w:pPr>
      <w:r>
        <w:rPr>
          <w:noProof/>
          <w14:ligatures w14:val="none"/>
        </w:rPr>
        <w:lastRenderedPageBreak/>
        <mc:AlternateContent>
          <mc:Choice Requires="wpg">
            <w:drawing>
              <wp:inline distT="0" distB="0" distL="0" distR="0" wp14:anchorId="30ED91DA" wp14:editId="17DA9189">
                <wp:extent cx="4184191" cy="2068195"/>
                <wp:effectExtent l="0" t="0" r="6985" b="1905"/>
                <wp:docPr id="1344545569"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32891338" name="Picture 1" descr="A screenshot of a computer&#10;&#10;AI-generated content may be incorrect."/>
                          <pic:cNvPicPr>
                            <a:picLocks noChangeAspect="1"/>
                          </pic:cNvPicPr>
                        </pic:nvPicPr>
                        <pic:blipFill rotWithShape="1">
                          <a:blip r:embed="rId9" cstate="print">
                            <a:extLst>
                              <a:ext uri="{28A0092B-C50C-407E-A947-70E740481C1C}">
                                <a14:useLocalDpi xmlns:a14="http://schemas.microsoft.com/office/drawing/2010/main" val="0"/>
                              </a:ext>
                            </a:extLst>
                          </a:blip>
                          <a:srcRect l="5353" t="29300" r="28453" b="12800"/>
                          <a:stretch>
                            <a:fillRect/>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0789973"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17758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69200"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49040771"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8A795B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">
                  <v:imagedata r:id="rId10" o:title="A screenshot of a computer&#10;&#10;AI-generated content may be incorrect" croptop="19202f" cropbottom="8389f" cropleft="3508f" cropright="18647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" strokecolor="#e00" strokeweight="1pt">
                  <v:stroke endarrow="block"/>
                </v:shape>
                <w10:anchorlock/>
              </v:group>
            </w:pict>
          </mc:Fallback>
        </mc:AlternateContent>
      </w:r>
    </w:p>
    <w:p w14:paraId="5D909E67" w14:textId="5EC16C66" w:rsidR="008A1BCC" w:rsidRDefault="008A1BCC" w:rsidP="008A1BCC">
      <w:pPr>
        <w:pStyle w:val="Caption"/>
        <w:jc w:val="center"/>
        <w:rPr>
          <w:ins w:id="130" w:author="Reinders, Stephanie [CSAFE]" w:date="2025-11-21T13:54:00Z" w16du:dateUtc="2025-11-21T19:54:00Z"/>
          <w:lang w:val="en-US"/>
        </w:rPr>
      </w:pPr>
      <w:bookmarkStart w:id="131" w:name="_Ref214625148"/>
      <w:ins w:id="132" w:author="Reinders, Stephanie [CSAFE]" w:date="2025-11-21T13:40:00Z" w16du:dateUtc="2025-11-21T19:40:00Z">
        <w:r w:rsidRPr="008A1BCC">
          <w:rPr>
            <w:lang w:val="en-US"/>
            <w:rPrChange w:id="133" w:author="Reinders, Stephanie [CSAFE]" w:date="2025-11-21T13:40:00Z" w16du:dateUtc="2025-11-21T19:40:00Z">
              <w:rPr/>
            </w:rPrChange>
          </w:rPr>
          <w:t xml:space="preserve">Figure </w:t>
        </w:r>
        <w:r>
          <w:fldChar w:fldCharType="begin"/>
        </w:r>
        <w:r w:rsidRPr="008A1BCC">
          <w:rPr>
            <w:lang w:val="en-US"/>
            <w:rPrChange w:id="134" w:author="Reinders, Stephanie [CSAFE]" w:date="2025-11-21T13:40:00Z" w16du:dateUtc="2025-11-21T19:40:00Z">
              <w:rPr/>
            </w:rPrChange>
          </w:rPr>
          <w:instrText xml:space="preserve"> SEQ Figure \* ARABIC </w:instrText>
        </w:r>
      </w:ins>
      <w:r>
        <w:fldChar w:fldCharType="separate"/>
      </w:r>
      <w:ins w:id="135" w:author="Reinders, Stephanie [CSAFE]" w:date="2025-11-21T14:09:00Z" w16du:dateUtc="2025-11-21T20:09:00Z">
        <w:r w:rsidR="00DC0A92">
          <w:rPr>
            <w:noProof/>
            <w:lang w:val="en-US"/>
          </w:rPr>
          <w:t>1</w:t>
        </w:r>
      </w:ins>
      <w:ins w:id="136" w:author="Reinders, Stephanie [CSAFE]" w:date="2025-11-21T13:40:00Z" w16du:dateUtc="2025-11-21T19:40:00Z">
        <w:r>
          <w:fldChar w:fldCharType="end"/>
        </w:r>
        <w:bookmarkEnd w:id="131"/>
        <w:r>
          <w:rPr>
            <w:lang w:val="en-US"/>
          </w:rPr>
          <w:t xml:space="preserve">. </w:t>
        </w:r>
        <w:r w:rsidRPr="00A446CA">
          <w:rPr>
            <w:lang w:val="en-US"/>
          </w:rPr>
          <w:t>Click Code and then Download ZIP on the BulletAnalyzr GitHub page to download</w:t>
        </w:r>
        <w:r>
          <w:rPr>
            <w:lang w:val="en-US"/>
          </w:rPr>
          <w:t xml:space="preserve"> grooveFinder</w:t>
        </w:r>
        <w:r w:rsidRPr="00A446CA">
          <w:rPr>
            <w:lang w:val="en-US"/>
          </w:rPr>
          <w:t>.</w:t>
        </w:r>
      </w:ins>
    </w:p>
    <w:p w14:paraId="470B082E" w14:textId="77777777" w:rsidR="00766B03" w:rsidRPr="00766B03" w:rsidRDefault="00766B03" w:rsidP="00766B03">
      <w:pPr>
        <w:rPr>
          <w:ins w:id="137" w:author="Reinders, Stephanie [CSAFE]" w:date="2025-11-21T13:50:00Z" w16du:dateUtc="2025-11-21T19:50:00Z"/>
          <w:lang w:val="en-US"/>
        </w:rPr>
        <w:pPrChange w:id="138" w:author="Reinders, Stephanie [CSAFE]" w:date="2025-11-21T13:54:00Z" w16du:dateUtc="2025-11-21T19:54:00Z">
          <w:pPr>
            <w:pStyle w:val="Caption"/>
            <w:jc w:val="center"/>
          </w:pPr>
        </w:pPrChange>
      </w:pPr>
    </w:p>
    <w:p w14:paraId="2004BE36" w14:textId="312CD25B" w:rsidR="0049720E" w:rsidRDefault="0049720E" w:rsidP="0049720E">
      <w:pPr>
        <w:pStyle w:val="ListParagraph"/>
        <w:numPr>
          <w:ilvl w:val="0"/>
          <w:numId w:val="4"/>
        </w:numPr>
        <w:rPr>
          <w:ins w:id="139" w:author="Reinders, Stephanie [CSAFE]" w:date="2025-11-21T13:51:00Z" w16du:dateUtc="2025-11-21T19:51:00Z"/>
        </w:rPr>
      </w:pPr>
      <w:ins w:id="140" w:author="Reinders, Stephanie [CSAFE]" w:date="2025-11-21T13:51:00Z" w16du:dateUtc="2025-11-21T19:51:00Z">
        <w:r w:rsidRPr="00E40B43">
          <w:rPr>
            <w:b/>
            <w:bCs/>
          </w:rPr>
          <w:t xml:space="preserve">Download </w:t>
        </w:r>
      </w:ins>
      <w:ins w:id="141" w:author="Reinders, Stephanie [CSAFE]" w:date="2025-11-21T13:53:00Z" w16du:dateUtc="2025-11-21T19:53:00Z">
        <w:r w:rsidR="00766B03">
          <w:rPr>
            <w:b/>
            <w:bCs/>
          </w:rPr>
          <w:t>x3ptools</w:t>
        </w:r>
      </w:ins>
      <w:ins w:id="142" w:author="Reinders, Stephanie [CSAFE]" w:date="2025-11-21T13:51:00Z" w16du:dateUtc="2025-11-21T19:51:00Z">
        <w:r>
          <w:t xml:space="preserve"> from GitHub</w:t>
        </w:r>
      </w:ins>
    </w:p>
    <w:p w14:paraId="7101E95E" w14:textId="67DA3AEE" w:rsidR="0049720E" w:rsidRPr="0027161E" w:rsidRDefault="0049720E" w:rsidP="0049720E">
      <w:pPr>
        <w:pStyle w:val="ListParagraph"/>
        <w:numPr>
          <w:ilvl w:val="1"/>
          <w:numId w:val="4"/>
        </w:numPr>
        <w:rPr>
          <w:ins w:id="143" w:author="Reinders, Stephanie [CSAFE]" w:date="2025-11-21T13:51:00Z" w16du:dateUtc="2025-11-21T19:51:00Z"/>
          <w:lang w:val="pl-PL"/>
        </w:rPr>
      </w:pPr>
      <w:ins w:id="144" w:author="Reinders, Stephanie [CSAFE]" w:date="2025-11-21T13:51:00Z" w16du:dateUtc="2025-11-21T19:51:00Z">
        <w:r w:rsidRPr="008A1BCC">
          <w:rPr>
            <w:lang w:val="pl-PL"/>
          </w:rPr>
          <w:t xml:space="preserve">Go to </w:t>
        </w:r>
        <w:r w:rsidRPr="0027161E">
          <w:rPr>
            <w:lang w:val="pl-PL"/>
          </w:rPr>
          <w:t>https://github.com/heike/</w:t>
        </w:r>
      </w:ins>
      <w:ins w:id="145" w:author="Reinders, Stephanie [CSAFE]" w:date="2025-11-21T13:53:00Z" w16du:dateUtc="2025-11-21T19:53:00Z">
        <w:r w:rsidR="00766B03">
          <w:rPr>
            <w:lang w:val="pl-PL"/>
          </w:rPr>
          <w:t>x3ptools</w:t>
        </w:r>
      </w:ins>
    </w:p>
    <w:p w14:paraId="7162AD7C" w14:textId="25EE3EE0" w:rsidR="0049720E" w:rsidRDefault="0049720E" w:rsidP="0049720E">
      <w:pPr>
        <w:pStyle w:val="ListParagraph"/>
        <w:numPr>
          <w:ilvl w:val="1"/>
          <w:numId w:val="4"/>
        </w:numPr>
        <w:rPr>
          <w:ins w:id="146" w:author="Reinders, Stephanie [CSAFE]" w:date="2025-11-21T13:51:00Z" w16du:dateUtc="2025-11-21T19:51:00Z"/>
          <w:lang w:val="en-US"/>
        </w:rPr>
      </w:pPr>
      <w:ins w:id="147" w:author="Reinders, Stephanie [CSAFE]" w:date="2025-11-21T13:51:00Z" w16du:dateUtc="2025-11-21T19:51:00Z">
        <w:r w:rsidRPr="008A1BCC">
          <w:rPr>
            <w:lang w:val="en-US"/>
          </w:rPr>
          <w:t>Click the green Code button and select Download Zip</w:t>
        </w:r>
      </w:ins>
      <w:ins w:id="148" w:author="Reinders, Stephanie [CSAFE]" w:date="2025-11-21T14:25:00Z" w16du:dateUtc="2025-11-21T20:25:00Z">
        <w:r w:rsidR="00A86057">
          <w:rPr>
            <w:lang w:val="en-US"/>
          </w:rPr>
          <w:t>.</w:t>
        </w:r>
      </w:ins>
      <w:ins w:id="149" w:author="Reinders, Stephanie [CSAFE]" w:date="2025-11-21T13:51:00Z" w16du:dateUtc="2025-11-21T19:51:00Z">
        <w:r w:rsidRPr="008A1BCC">
          <w:rPr>
            <w:lang w:val="en-US"/>
          </w:rPr>
          <w:t xml:space="preserve"> (</w:t>
        </w:r>
        <w:r>
          <w:fldChar w:fldCharType="begin"/>
        </w:r>
        <w:r>
          <w:rPr>
            <w:lang w:val="en-US"/>
          </w:rPr>
          <w:instrText xml:space="preserve"> REF _Ref214625163 \h </w:instrText>
        </w:r>
        <w:r>
          <w:fldChar w:fldCharType="separate"/>
        </w:r>
        <w:r w:rsidRPr="0027161E">
          <w:rPr>
            <w:lang w:val="en-US"/>
          </w:rPr>
          <w:t xml:space="preserve">Figure </w:t>
        </w:r>
        <w:r w:rsidRPr="0027161E">
          <w:rPr>
            <w:noProof/>
            <w:lang w:val="en-US"/>
          </w:rPr>
          <w:t>2</w:t>
        </w:r>
        <w:r>
          <w:fldChar w:fldCharType="end"/>
        </w:r>
        <w:r w:rsidRPr="008A1BCC">
          <w:rPr>
            <w:lang w:val="en-US"/>
          </w:rPr>
          <w:t>)</w:t>
        </w:r>
      </w:ins>
    </w:p>
    <w:p w14:paraId="71A6754A" w14:textId="3E4433D1" w:rsidR="0049720E" w:rsidRDefault="0049720E" w:rsidP="0049720E">
      <w:pPr>
        <w:pStyle w:val="ListParagraph"/>
        <w:numPr>
          <w:ilvl w:val="1"/>
          <w:numId w:val="4"/>
        </w:numPr>
        <w:rPr>
          <w:ins w:id="150" w:author="Reinders, Stephanie [CSAFE]" w:date="2025-11-21T13:51:00Z" w16du:dateUtc="2025-11-21T19:51:00Z"/>
          <w:lang w:val="en-US"/>
        </w:rPr>
      </w:pPr>
      <w:ins w:id="151" w:author="Reinders, Stephanie [CSAFE]" w:date="2025-11-21T13:51:00Z" w16du:dateUtc="2025-11-21T19:51:00Z">
        <w:r w:rsidRPr="00430B1B">
          <w:rPr>
            <w:lang w:val="en-US"/>
          </w:rPr>
          <w:t>Double-click on the downloaded file to unzip it. You may save the unzipped folder anywhere on your computer. By default, the unzipped folder will be named "</w:t>
        </w:r>
      </w:ins>
      <w:ins w:id="152" w:author="Reinders, Stephanie [CSAFE]" w:date="2025-11-21T14:03:00Z" w16du:dateUtc="2025-11-21T20:03:00Z">
        <w:r w:rsidR="00DC0A92">
          <w:rPr>
            <w:lang w:val="en-US"/>
          </w:rPr>
          <w:t>x3ptools</w:t>
        </w:r>
      </w:ins>
      <w:ins w:id="153" w:author="Reinders, Stephanie [CSAFE]" w:date="2025-11-21T13:51:00Z" w16du:dateUtc="2025-11-21T19:51:00Z">
        <w:r w:rsidRPr="00430B1B">
          <w:rPr>
            <w:lang w:val="en-US"/>
          </w:rPr>
          <w:t>-main". You may rename the folder.</w:t>
        </w:r>
      </w:ins>
    </w:p>
    <w:p w14:paraId="70841ECA" w14:textId="5B5C1CF5" w:rsidR="0049720E" w:rsidRDefault="0049720E" w:rsidP="0049720E">
      <w:pPr>
        <w:keepNext/>
        <w:jc w:val="center"/>
        <w:rPr>
          <w:ins w:id="154" w:author="Reinders, Stephanie [CSAFE]" w:date="2025-11-21T13:54:00Z" w16du:dateUtc="2025-11-21T19:54:00Z"/>
        </w:rPr>
      </w:pPr>
      <w:ins w:id="155" w:author="Reinders, Stephanie [CSAFE]" w:date="2025-11-21T13:51:00Z" w16du:dateUtc="2025-11-21T19:51:00Z">
        <w:r>
          <w:rPr>
            <w:noProof/>
            <w14:ligatures w14:val="none"/>
          </w:rPr>
          <mc:AlternateContent>
            <mc:Choice Requires="wpg">
              <w:drawing>
                <wp:inline distT="0" distB="0" distL="0" distR="0" wp14:anchorId="179E1FAD" wp14:editId="308385DB">
                  <wp:extent cx="4184191" cy="2068195"/>
                  <wp:effectExtent l="0" t="0" r="6985" b="1905"/>
                  <wp:docPr id="1743324866"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1876641152" name="Picture 1"/>
                            <pic:cNvPicPr>
                              <a:picLocks noChangeAspect="1"/>
                            </pic:cNvPicPr>
                          </pic:nvPicPr>
                          <pic:blipFill>
                            <a:blip r:embed="rId11"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762798350"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51329"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0776"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96287683"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F9559F"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">
                    <v:imagedata r:id="rId12"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" strokecolor="#e00" strokeweight="1pt">
                    <v:stroke endarrow="block"/>
                  </v:shape>
                  <w10:anchorlock/>
                </v:group>
              </w:pict>
            </mc:Fallback>
          </mc:AlternateContent>
        </w:r>
      </w:ins>
    </w:p>
    <w:p w14:paraId="15D345C8" w14:textId="38A6E844" w:rsidR="00766B03" w:rsidRPr="00766B03" w:rsidRDefault="00766B03" w:rsidP="00766B03">
      <w:pPr>
        <w:pStyle w:val="Caption"/>
        <w:jc w:val="center"/>
        <w:rPr>
          <w:ins w:id="156" w:author="Reinders, Stephanie [CSAFE]" w:date="2025-11-21T13:51:00Z" w16du:dateUtc="2025-11-21T19:51:00Z"/>
          <w:lang w:val="en-US"/>
        </w:rPr>
      </w:pPr>
      <w:ins w:id="157" w:author="Reinders, Stephanie [CSAFE]" w:date="2025-11-21T13:54:00Z" w16du:dateUtc="2025-11-21T19:54:00Z">
        <w:r w:rsidRPr="00766B03">
          <w:rPr>
            <w:lang w:val="en-US"/>
            <w:rPrChange w:id="158" w:author="Reinders, Stephanie [CSAFE]" w:date="2025-11-21T13:54:00Z" w16du:dateUtc="2025-11-21T19:54:00Z">
              <w:rPr/>
            </w:rPrChange>
          </w:rPr>
          <w:t xml:space="preserve">Figure </w:t>
        </w:r>
        <w:r>
          <w:fldChar w:fldCharType="begin"/>
        </w:r>
        <w:r w:rsidRPr="00766B03">
          <w:rPr>
            <w:lang w:val="en-US"/>
            <w:rPrChange w:id="159" w:author="Reinders, Stephanie [CSAFE]" w:date="2025-11-21T13:54:00Z" w16du:dateUtc="2025-11-21T19:54:00Z">
              <w:rPr/>
            </w:rPrChange>
          </w:rPr>
          <w:instrText xml:space="preserve"> SEQ Figure \* ARABIC </w:instrText>
        </w:r>
      </w:ins>
      <w:r>
        <w:fldChar w:fldCharType="separate"/>
      </w:r>
      <w:ins w:id="160" w:author="Reinders, Stephanie [CSAFE]" w:date="2025-11-21T14:09:00Z" w16du:dateUtc="2025-11-21T20:09:00Z">
        <w:r w:rsidR="00DC0A92">
          <w:rPr>
            <w:noProof/>
            <w:lang w:val="en-US"/>
          </w:rPr>
          <w:t>2</w:t>
        </w:r>
      </w:ins>
      <w:ins w:id="161" w:author="Reinders, Stephanie [CSAFE]" w:date="2025-11-21T13:54:00Z" w16du:dateUtc="2025-11-21T19:54:00Z">
        <w:r>
          <w:fldChar w:fldCharType="end"/>
        </w:r>
        <w:r>
          <w:rPr>
            <w:lang w:val="en-US"/>
          </w:rPr>
          <w:t xml:space="preserve">. </w:t>
        </w:r>
        <w:r w:rsidRPr="00A42EF5">
          <w:rPr>
            <w:lang w:val="en-US"/>
          </w:rPr>
          <w:t xml:space="preserve">Click Code and then Download ZIP on the BulletAnalyzr GitHub page to download </w:t>
        </w:r>
        <w:r>
          <w:rPr>
            <w:lang w:val="en-US"/>
          </w:rPr>
          <w:t>x3ptools.</w:t>
        </w:r>
      </w:ins>
    </w:p>
    <w:p w14:paraId="28CE1F28" w14:textId="77777777" w:rsidR="0049720E" w:rsidRPr="0049720E" w:rsidRDefault="0049720E" w:rsidP="0049720E">
      <w:pPr>
        <w:rPr>
          <w:ins w:id="162" w:author="Reinders, Stephanie [CSAFE]" w:date="2025-11-21T13:42:00Z" w16du:dateUtc="2025-11-21T19:42:00Z"/>
          <w:lang w:val="en-US"/>
        </w:rPr>
        <w:pPrChange w:id="163" w:author="Reinders, Stephanie [CSAFE]" w:date="2025-11-21T13:50:00Z" w16du:dateUtc="2025-11-21T19:50:00Z">
          <w:pPr>
            <w:pStyle w:val="Caption"/>
            <w:jc w:val="center"/>
          </w:pPr>
        </w:pPrChange>
      </w:pPr>
    </w:p>
    <w:p w14:paraId="7D5ABA68" w14:textId="7718EEED" w:rsidR="00430B1B" w:rsidRDefault="00430B1B" w:rsidP="00430B1B">
      <w:pPr>
        <w:pStyle w:val="ListParagraph"/>
        <w:numPr>
          <w:ilvl w:val="0"/>
          <w:numId w:val="4"/>
        </w:numPr>
        <w:rPr>
          <w:ins w:id="164" w:author="Reinders, Stephanie [CSAFE]" w:date="2025-11-21T13:42:00Z" w16du:dateUtc="2025-11-21T19:42:00Z"/>
        </w:rPr>
      </w:pPr>
      <w:ins w:id="165" w:author="Reinders, Stephanie [CSAFE]" w:date="2025-11-21T13:42:00Z" w16du:dateUtc="2025-11-21T19:42:00Z">
        <w:r w:rsidRPr="00E40B43">
          <w:rPr>
            <w:b/>
            <w:bCs/>
          </w:rPr>
          <w:t xml:space="preserve">Download </w:t>
        </w:r>
        <w:r>
          <w:rPr>
            <w:b/>
            <w:bCs/>
          </w:rPr>
          <w:t>bulletxtrctr</w:t>
        </w:r>
        <w:r>
          <w:t xml:space="preserve"> from GitHub</w:t>
        </w:r>
      </w:ins>
    </w:p>
    <w:p w14:paraId="1CAE14A8" w14:textId="6276A55C" w:rsidR="00430B1B" w:rsidRPr="0027161E" w:rsidRDefault="00430B1B" w:rsidP="00430B1B">
      <w:pPr>
        <w:pStyle w:val="ListParagraph"/>
        <w:numPr>
          <w:ilvl w:val="1"/>
          <w:numId w:val="4"/>
        </w:numPr>
        <w:rPr>
          <w:ins w:id="166" w:author="Reinders, Stephanie [CSAFE]" w:date="2025-11-21T13:42:00Z" w16du:dateUtc="2025-11-21T19:42:00Z"/>
          <w:lang w:val="pl-PL"/>
        </w:rPr>
      </w:pPr>
      <w:ins w:id="167" w:author="Reinders, Stephanie [CSAFE]" w:date="2025-11-21T13:42:00Z" w16du:dateUtc="2025-11-21T19:42:00Z">
        <w:r w:rsidRPr="008A1BCC">
          <w:rPr>
            <w:lang w:val="pl-PL"/>
          </w:rPr>
          <w:t xml:space="preserve">Go to </w:t>
        </w:r>
        <w:r w:rsidRPr="00430B1B">
          <w:rPr>
            <w:lang w:val="pl-PL"/>
            <w:rPrChange w:id="168" w:author="Reinders, Stephanie [CSAFE]" w:date="2025-11-21T13:42:00Z" w16du:dateUtc="2025-11-21T19:42:00Z">
              <w:rPr>
                <w:rStyle w:val="Hyperlink"/>
                <w:lang w:val="pl-PL"/>
              </w:rPr>
            </w:rPrChange>
          </w:rPr>
          <w:t>https://github.com/heike/</w:t>
        </w:r>
        <w:r>
          <w:rPr>
            <w:lang w:val="pl-PL"/>
          </w:rPr>
          <w:t>bulletxtrctr</w:t>
        </w:r>
      </w:ins>
    </w:p>
    <w:p w14:paraId="29864D04" w14:textId="5D9DBA7D" w:rsidR="00430B1B" w:rsidRDefault="00430B1B" w:rsidP="00430B1B">
      <w:pPr>
        <w:pStyle w:val="ListParagraph"/>
        <w:numPr>
          <w:ilvl w:val="1"/>
          <w:numId w:val="4"/>
        </w:numPr>
        <w:rPr>
          <w:ins w:id="169" w:author="Reinders, Stephanie [CSAFE]" w:date="2025-11-21T13:42:00Z" w16du:dateUtc="2025-11-21T19:42:00Z"/>
          <w:lang w:val="en-US"/>
        </w:rPr>
      </w:pPr>
      <w:ins w:id="170" w:author="Reinders, Stephanie [CSAFE]" w:date="2025-11-21T13:42:00Z" w16du:dateUtc="2025-11-21T19:42:00Z">
        <w:r w:rsidRPr="008A1BCC">
          <w:rPr>
            <w:lang w:val="en-US"/>
          </w:rPr>
          <w:t>Click the green Code button and select Download Zip</w:t>
        </w:r>
      </w:ins>
      <w:ins w:id="171" w:author="Reinders, Stephanie [CSAFE]" w:date="2025-11-21T14:25:00Z" w16du:dateUtc="2025-11-21T20:25:00Z">
        <w:r w:rsidR="00A86057">
          <w:rPr>
            <w:lang w:val="en-US"/>
          </w:rPr>
          <w:t>.</w:t>
        </w:r>
      </w:ins>
      <w:ins w:id="172" w:author="Reinders, Stephanie [CSAFE]" w:date="2025-11-21T13:42:00Z" w16du:dateUtc="2025-11-21T19:42:00Z">
        <w:r w:rsidRPr="008A1BCC">
          <w:rPr>
            <w:lang w:val="en-US"/>
          </w:rPr>
          <w:t xml:space="preserve"> (</w:t>
        </w:r>
      </w:ins>
      <w:ins w:id="173" w:author="Reinders, Stephanie [CSAFE]" w:date="2025-11-21T13:45:00Z" w16du:dateUtc="2025-11-21T19:45:00Z">
        <w:r>
          <w:fldChar w:fldCharType="begin"/>
        </w:r>
        <w:r>
          <w:rPr>
            <w:lang w:val="en-US"/>
          </w:rPr>
          <w:instrText xml:space="preserve"> REF _Ref214625163 \h </w:instrText>
        </w:r>
        <w:r>
          <w:fldChar w:fldCharType="separate"/>
        </w:r>
        <w:r w:rsidRPr="00430B1B">
          <w:rPr>
            <w:lang w:val="en-US"/>
            <w:rPrChange w:id="174" w:author="Reinders, Stephanie [CSAFE]" w:date="2025-11-21T13:45:00Z" w16du:dateUtc="2025-11-21T19:45:00Z">
              <w:rPr/>
            </w:rPrChange>
          </w:rPr>
          <w:t xml:space="preserve">Figure </w:t>
        </w:r>
        <w:r w:rsidRPr="00430B1B">
          <w:rPr>
            <w:noProof/>
            <w:lang w:val="en-US"/>
            <w:rPrChange w:id="175" w:author="Reinders, Stephanie [CSAFE]" w:date="2025-11-21T13:45:00Z" w16du:dateUtc="2025-11-21T19:45:00Z">
              <w:rPr>
                <w:noProof/>
              </w:rPr>
            </w:rPrChange>
          </w:rPr>
          <w:t>2</w:t>
        </w:r>
        <w:r>
          <w:fldChar w:fldCharType="end"/>
        </w:r>
      </w:ins>
      <w:ins w:id="176" w:author="Reinders, Stephanie [CSAFE]" w:date="2025-11-21T13:42:00Z" w16du:dateUtc="2025-11-21T19:42:00Z">
        <w:r w:rsidRPr="008A1BCC">
          <w:rPr>
            <w:lang w:val="en-US"/>
          </w:rPr>
          <w:t>)</w:t>
        </w:r>
      </w:ins>
    </w:p>
    <w:p w14:paraId="0FEEB7A3" w14:textId="5E49C7AC" w:rsidR="00430B1B" w:rsidRDefault="00430B1B" w:rsidP="00430B1B">
      <w:pPr>
        <w:pStyle w:val="ListParagraph"/>
        <w:numPr>
          <w:ilvl w:val="1"/>
          <w:numId w:val="4"/>
        </w:numPr>
        <w:rPr>
          <w:ins w:id="177" w:author="Reinders, Stephanie [CSAFE]" w:date="2025-11-21T13:42:00Z" w16du:dateUtc="2025-11-21T19:42:00Z"/>
          <w:lang w:val="en-US"/>
        </w:rPr>
      </w:pPr>
      <w:ins w:id="178" w:author="Reinders, Stephanie [CSAFE]" w:date="2025-11-21T13:42:00Z" w16du:dateUtc="2025-11-21T19:42:00Z">
        <w:r w:rsidRPr="00430B1B">
          <w:rPr>
            <w:lang w:val="en-US"/>
          </w:rPr>
          <w:t>Double-click on the downloaded file to unzip it. You may save the unzipped folder anywhere on your computer. By default, the unzipped folder will be named "</w:t>
        </w:r>
      </w:ins>
      <w:ins w:id="179" w:author="Reinders, Stephanie [CSAFE]" w:date="2025-11-21T14:03:00Z" w16du:dateUtc="2025-11-21T20:03:00Z">
        <w:r w:rsidR="00DC0A92">
          <w:rPr>
            <w:lang w:val="en-US"/>
          </w:rPr>
          <w:t>bulletxtrctr-main</w:t>
        </w:r>
      </w:ins>
      <w:ins w:id="180" w:author="Reinders, Stephanie [CSAFE]" w:date="2025-11-21T13:42:00Z" w16du:dateUtc="2025-11-21T19:42:00Z">
        <w:r w:rsidRPr="00430B1B">
          <w:rPr>
            <w:lang w:val="en-US"/>
          </w:rPr>
          <w:t>". You may rename the folder.</w:t>
        </w:r>
      </w:ins>
    </w:p>
    <w:p w14:paraId="4DAE4A34" w14:textId="60F95620" w:rsidR="00430B1B" w:rsidRDefault="00430B1B" w:rsidP="00430B1B">
      <w:pPr>
        <w:keepNext/>
        <w:jc w:val="center"/>
        <w:rPr>
          <w:ins w:id="181" w:author="Reinders, Stephanie [CSAFE]" w:date="2025-11-21T13:44:00Z" w16du:dateUtc="2025-11-21T19:44:00Z"/>
        </w:rPr>
        <w:pPrChange w:id="182" w:author="Reinders, Stephanie [CSAFE]" w:date="2025-11-21T13:44:00Z" w16du:dateUtc="2025-11-21T19:44:00Z">
          <w:pPr>
            <w:jc w:val="center"/>
          </w:pPr>
        </w:pPrChange>
      </w:pPr>
      <w:ins w:id="183" w:author="Reinders, Stephanie [CSAFE]" w:date="2025-11-21T13:42:00Z" w16du:dateUtc="2025-11-21T19:42:00Z">
        <w:r>
          <w:rPr>
            <w:noProof/>
            <w14:ligatures w14:val="none"/>
          </w:rPr>
          <w:lastRenderedPageBreak/>
          <mc:AlternateContent>
            <mc:Choice Requires="wpg">
              <w:drawing>
                <wp:inline distT="0" distB="0" distL="0" distR="0" wp14:anchorId="054971CE" wp14:editId="6E025E07">
                  <wp:extent cx="4184191" cy="2068195"/>
                  <wp:effectExtent l="0" t="0" r="6985" b="1905"/>
                  <wp:docPr id="1962204374"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25368530" name="Picture 1"/>
                            <pic:cNvPicPr>
                              <a:picLocks noChangeAspect="1"/>
                            </pic:cNvPicPr>
                          </pic:nvPicPr>
                          <pic:blipFill>
                            <a:blip r:embed="rId13"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44634639"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19174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24209"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72096027"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C23AF2B"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">
                    <v:imagedata r:id="rId14"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" strokecolor="#e00" strokeweight="1pt">
                    <v:stroke endarrow="block"/>
                  </v:shape>
                  <w10:anchorlock/>
                </v:group>
              </w:pict>
            </mc:Fallback>
          </mc:AlternateContent>
        </w:r>
      </w:ins>
    </w:p>
    <w:p w14:paraId="7C186297" w14:textId="5C888528" w:rsidR="00430B1B" w:rsidRPr="00430B1B" w:rsidRDefault="00430B1B" w:rsidP="00430B1B">
      <w:pPr>
        <w:pStyle w:val="Caption"/>
        <w:jc w:val="center"/>
        <w:rPr>
          <w:ins w:id="184" w:author="Reinders, Stephanie [CSAFE]" w:date="2025-11-21T13:31:00Z" w16du:dateUtc="2025-11-21T19:31:00Z"/>
          <w:lang w:val="en-US"/>
          <w:rPrChange w:id="185" w:author="Reinders, Stephanie [CSAFE]" w:date="2025-11-21T13:42:00Z" w16du:dateUtc="2025-11-21T19:42:00Z">
            <w:rPr>
              <w:ins w:id="186" w:author="Reinders, Stephanie [CSAFE]" w:date="2025-11-21T13:31:00Z" w16du:dateUtc="2025-11-21T19:31:00Z"/>
              <w:b/>
              <w:bCs/>
            </w:rPr>
          </w:rPrChange>
        </w:rPr>
        <w:pPrChange w:id="187" w:author="Reinders, Stephanie [CSAFE]" w:date="2025-11-21T13:44:00Z" w16du:dateUtc="2025-11-21T19:44:00Z">
          <w:pPr>
            <w:pStyle w:val="ListParagraph"/>
            <w:numPr>
              <w:numId w:val="4"/>
            </w:numPr>
            <w:ind w:hanging="360"/>
          </w:pPr>
        </w:pPrChange>
      </w:pPr>
      <w:bookmarkStart w:id="188" w:name="_Ref214625163"/>
      <w:ins w:id="189" w:author="Reinders, Stephanie [CSAFE]" w:date="2025-11-21T13:44:00Z" w16du:dateUtc="2025-11-21T19:44:00Z">
        <w:r w:rsidRPr="00430B1B">
          <w:rPr>
            <w:lang w:val="en-US"/>
            <w:rPrChange w:id="190" w:author="Reinders, Stephanie [CSAFE]" w:date="2025-11-21T13:45:00Z" w16du:dateUtc="2025-11-21T19:45:00Z">
              <w:rPr/>
            </w:rPrChange>
          </w:rPr>
          <w:t xml:space="preserve">Figure </w:t>
        </w:r>
        <w:r>
          <w:fldChar w:fldCharType="begin"/>
        </w:r>
        <w:r w:rsidRPr="00430B1B">
          <w:rPr>
            <w:lang w:val="en-US"/>
            <w:rPrChange w:id="191" w:author="Reinders, Stephanie [CSAFE]" w:date="2025-11-21T13:45:00Z" w16du:dateUtc="2025-11-21T19:45:00Z">
              <w:rPr/>
            </w:rPrChange>
          </w:rPr>
          <w:instrText xml:space="preserve"> SEQ Figure \* ARABIC </w:instrText>
        </w:r>
      </w:ins>
      <w:r>
        <w:fldChar w:fldCharType="separate"/>
      </w:r>
      <w:ins w:id="192" w:author="Reinders, Stephanie [CSAFE]" w:date="2025-11-21T14:09:00Z" w16du:dateUtc="2025-11-21T20:09:00Z">
        <w:r w:rsidR="00DC0A92">
          <w:rPr>
            <w:noProof/>
            <w:lang w:val="en-US"/>
          </w:rPr>
          <w:t>3</w:t>
        </w:r>
      </w:ins>
      <w:ins w:id="193" w:author="Reinders, Stephanie [CSAFE]" w:date="2025-11-21T13:44:00Z" w16du:dateUtc="2025-11-21T19:44:00Z">
        <w:r>
          <w:fldChar w:fldCharType="end"/>
        </w:r>
        <w:bookmarkEnd w:id="188"/>
        <w:r>
          <w:rPr>
            <w:lang w:val="en-US"/>
          </w:rPr>
          <w:t xml:space="preserve">. </w:t>
        </w:r>
        <w:r w:rsidRPr="002C6CE8">
          <w:rPr>
            <w:lang w:val="en-US"/>
          </w:rPr>
          <w:t xml:space="preserve">Click Code and then Download ZIP on the BulletAnalyzr GitHub page to download </w:t>
        </w:r>
      </w:ins>
      <w:ins w:id="194" w:author="Reinders, Stephanie [CSAFE]" w:date="2025-11-21T13:45:00Z" w16du:dateUtc="2025-11-21T19:45:00Z">
        <w:r>
          <w:rPr>
            <w:lang w:val="en-US"/>
          </w:rPr>
          <w:t>bulletxtrctr.</w:t>
        </w:r>
      </w:ins>
    </w:p>
    <w:p w14:paraId="3D06EFE4" w14:textId="3EF79917" w:rsidR="008A1BCC" w:rsidRPr="008A1BCC" w:rsidRDefault="008A1BCC" w:rsidP="008A1BCC">
      <w:pPr>
        <w:pStyle w:val="ListParagraph"/>
        <w:rPr>
          <w:ins w:id="195" w:author="Reinders, Stephanie [CSAFE]" w:date="2025-11-21T13:31:00Z" w16du:dateUtc="2025-11-21T19:31:00Z"/>
          <w:lang w:val="en-US"/>
          <w:rPrChange w:id="196" w:author="Reinders, Stephanie [CSAFE]" w:date="2025-11-21T13:31:00Z" w16du:dateUtc="2025-11-21T19:31:00Z">
            <w:rPr>
              <w:ins w:id="197" w:author="Reinders, Stephanie [CSAFE]" w:date="2025-11-21T13:31:00Z" w16du:dateUtc="2025-11-21T19:31:00Z"/>
              <w:b/>
              <w:bCs/>
            </w:rPr>
          </w:rPrChange>
        </w:rPr>
        <w:pPrChange w:id="198" w:author="Reinders, Stephanie [CSAFE]" w:date="2025-11-21T13:31:00Z" w16du:dateUtc="2025-11-21T19:31:00Z">
          <w:pPr>
            <w:pStyle w:val="ListParagraph"/>
            <w:numPr>
              <w:numId w:val="4"/>
            </w:numPr>
            <w:ind w:hanging="360"/>
          </w:pPr>
        </w:pPrChange>
      </w:pPr>
    </w:p>
    <w:p w14:paraId="576C0403" w14:textId="5E8C8502" w:rsidR="000117A6" w:rsidRDefault="000117A6" w:rsidP="00E40B43">
      <w:pPr>
        <w:pStyle w:val="ListParagraph"/>
        <w:numPr>
          <w:ilvl w:val="0"/>
          <w:numId w:val="4"/>
        </w:numPr>
      </w:pPr>
      <w:r w:rsidRPr="00E40B43">
        <w:rPr>
          <w:b/>
          <w:bCs/>
        </w:rPr>
        <w:t>Download BulletAnalyzr</w:t>
      </w:r>
      <w:r>
        <w:t xml:space="preserve"> from GitHub</w:t>
      </w:r>
    </w:p>
    <w:p w14:paraId="66B2D9D3" w14:textId="3F442339" w:rsidR="000117A6" w:rsidRPr="000117A6" w:rsidRDefault="000117A6" w:rsidP="00E40B43">
      <w:pPr>
        <w:pStyle w:val="ListParagraph"/>
        <w:numPr>
          <w:ilvl w:val="1"/>
          <w:numId w:val="4"/>
        </w:numPr>
        <w:rPr>
          <w:lang w:val="pl-PL"/>
        </w:rPr>
      </w:pPr>
      <w:r w:rsidRPr="000117A6">
        <w:rPr>
          <w:lang w:val="pl-PL"/>
        </w:rPr>
        <w:t xml:space="preserve">Go to </w:t>
      </w:r>
      <w:r>
        <w:fldChar w:fldCharType="begin"/>
      </w:r>
      <w:r w:rsidRPr="00150249">
        <w:rPr>
          <w:lang w:val="pl-PL"/>
          <w:rPrChange w:id="199" w:author="Reinders, Stephanie [CSAFE]" w:date="2025-11-20T11:28:00Z" w16du:dateUtc="2025-11-20T17:28:00Z">
            <w:rPr/>
          </w:rPrChange>
        </w:rPr>
        <w:instrText>HYPERLINK "https://github.com/CSAFE-ISU/bulletAnalyzr"</w:instrText>
      </w:r>
      <w:r>
        <w:fldChar w:fldCharType="separate"/>
      </w:r>
      <w:r w:rsidRPr="000117A6">
        <w:rPr>
          <w:rStyle w:val="Hyperlink"/>
          <w:lang w:val="pl-PL"/>
        </w:rPr>
        <w:t>https://github.com/CSAFE-ISU/bulletAnalyzr</w:t>
      </w:r>
      <w:r>
        <w:fldChar w:fldCharType="end"/>
      </w:r>
    </w:p>
    <w:p w14:paraId="490EA1D8" w14:textId="3F0EAAB2" w:rsidR="000117A6" w:rsidRPr="003E075B" w:rsidRDefault="000117A6" w:rsidP="00E40B43">
      <w:pPr>
        <w:pStyle w:val="ListParagraph"/>
        <w:numPr>
          <w:ilvl w:val="1"/>
          <w:numId w:val="4"/>
        </w:numPr>
        <w:rPr>
          <w:lang w:val="en-US"/>
        </w:rPr>
      </w:pPr>
      <w:r w:rsidRPr="003E075B">
        <w:rPr>
          <w:lang w:val="en-US"/>
        </w:rPr>
        <w:t>Click the green Code button and select Download Zip</w:t>
      </w:r>
      <w:ins w:id="200" w:author="Reinders, Stephanie [CSAFE]" w:date="2025-11-21T14:25:00Z" w16du:dateUtc="2025-11-21T20:25:00Z">
        <w:r w:rsidR="00A86057">
          <w:rPr>
            <w:lang w:val="en-US"/>
          </w:rPr>
          <w:t>.</w:t>
        </w:r>
      </w:ins>
      <w:r w:rsidR="00F251B9" w:rsidRPr="003E075B">
        <w:rPr>
          <w:lang w:val="en-US"/>
        </w:rPr>
        <w:t xml:space="preserve"> </w:t>
      </w:r>
      <w:commentRangeStart w:id="201"/>
      <w:r w:rsidR="00F251B9" w:rsidRPr="003E075B">
        <w:rPr>
          <w:lang w:val="en-US"/>
        </w:rPr>
        <w:t>(</w:t>
      </w:r>
      <w:ins w:id="202" w:author="Reinders, Stephanie [CSAFE]" w:date="2025-11-21T13:47:00Z" w16du:dateUtc="2025-11-21T19:47:00Z">
        <w:r w:rsidR="002A4F02">
          <w:rPr>
            <w:lang w:val="en-US"/>
          </w:rPr>
          <w:fldChar w:fldCharType="begin"/>
        </w:r>
        <w:r w:rsidR="002A4F02">
          <w:rPr>
            <w:lang w:val="en-US"/>
          </w:rPr>
          <w:instrText xml:space="preserve"> REF _Ref210809363 \h </w:instrText>
        </w:r>
        <w:r w:rsidR="002A4F02">
          <w:rPr>
            <w:lang w:val="en-US"/>
          </w:rPr>
        </w:r>
        <w:r w:rsidR="002A4F02">
          <w:rPr>
            <w:lang w:val="en-US"/>
          </w:rPr>
          <w:fldChar w:fldCharType="separate"/>
        </w:r>
        <w:r w:rsidR="002A4F02" w:rsidRPr="003E075B">
          <w:rPr>
            <w:lang w:val="en-US"/>
          </w:rPr>
          <w:t xml:space="preserve">Figure </w:t>
        </w:r>
        <w:r w:rsidR="002A4F02">
          <w:rPr>
            <w:noProof/>
            <w:lang w:val="en-US"/>
          </w:rPr>
          <w:t>3</w:t>
        </w:r>
        <w:r w:rsidR="002A4F02" w:rsidDel="008A1BCC">
          <w:rPr>
            <w:noProof/>
            <w:lang w:val="en-US"/>
          </w:rPr>
          <w:t>1</w:t>
        </w:r>
        <w:r w:rsidR="002A4F02">
          <w:rPr>
            <w:lang w:val="en-US"/>
          </w:rPr>
          <w:fldChar w:fldCharType="end"/>
        </w:r>
      </w:ins>
      <w:del w:id="203" w:author="Reinders, Stephanie [CSAFE]" w:date="2025-11-21T13:47:00Z" w16du:dateUtc="2025-11-21T19:47:00Z">
        <w:r w:rsidR="00F251B9" w:rsidDel="002A4F02">
          <w:fldChar w:fldCharType="begin"/>
        </w:r>
        <w:r w:rsidR="00F251B9" w:rsidRPr="003E075B" w:rsidDel="002A4F02">
          <w:rPr>
            <w:lang w:val="en-US"/>
          </w:rPr>
          <w:delInstrText xml:space="preserve"> REF _Ref210809363 \h </w:delInstrText>
        </w:r>
        <w:r w:rsidR="00F251B9" w:rsidDel="002A4F02">
          <w:fldChar w:fldCharType="separate"/>
        </w:r>
        <w:r w:rsidR="002A4F02" w:rsidRPr="003E075B" w:rsidDel="002A4F02">
          <w:rPr>
            <w:lang w:val="en-US"/>
          </w:rPr>
          <w:delText xml:space="preserve">Figure </w:delText>
        </w:r>
        <w:r w:rsidR="002A4F02" w:rsidDel="002A4F02">
          <w:rPr>
            <w:noProof/>
            <w:lang w:val="en-US"/>
          </w:rPr>
          <w:delText>31</w:delText>
        </w:r>
        <w:r w:rsidR="00F251B9" w:rsidDel="002A4F02">
          <w:fldChar w:fldCharType="end"/>
        </w:r>
      </w:del>
      <w:r w:rsidR="00F251B9" w:rsidRPr="003E075B">
        <w:rPr>
          <w:lang w:val="en-US"/>
        </w:rPr>
        <w:t>)</w:t>
      </w:r>
      <w:commentRangeEnd w:id="201"/>
      <w:r w:rsidR="0049720E">
        <w:rPr>
          <w:rStyle w:val="CommentReference"/>
        </w:rPr>
        <w:commentReference w:id="201"/>
      </w:r>
    </w:p>
    <w:p w14:paraId="725540CC" w14:textId="21ADC7C3" w:rsidR="000117A6" w:rsidRDefault="000117A6" w:rsidP="00E40B43">
      <w:pPr>
        <w:pStyle w:val="ListParagraph"/>
        <w:numPr>
          <w:ilvl w:val="1"/>
          <w:numId w:val="4"/>
        </w:numPr>
      </w:pPr>
      <w:r w:rsidRPr="003E075B">
        <w:rPr>
          <w:lang w:val="en-US"/>
        </w:rPr>
        <w:t>Double-click on the downloaded file to unzip it. You may save the</w:t>
      </w:r>
      <w:r w:rsidR="00F251B9" w:rsidRPr="003E075B">
        <w:rPr>
          <w:lang w:val="en-US"/>
        </w:rPr>
        <w:t xml:space="preserve"> </w:t>
      </w:r>
      <w:r w:rsidRPr="003E075B">
        <w:rPr>
          <w:lang w:val="en-US"/>
        </w:rPr>
        <w:t xml:space="preserve">unzipped folder anywhere on your computer. By default, the unzipped folder will be named "bulletAnalyzr-main". </w:t>
      </w:r>
      <w:r>
        <w:t>You may rename the folder.</w:t>
      </w:r>
    </w:p>
    <w:p w14:paraId="57A9447D" w14:textId="77777777" w:rsidR="00F251B9" w:rsidRDefault="00F251B9" w:rsidP="00E40B43">
      <w:pPr>
        <w:jc w:val="center"/>
      </w:pPr>
      <w:r>
        <w:rPr>
          <w:noProof/>
        </w:rPr>
        <w:drawing>
          <wp:inline distT="0" distB="0" distL="0" distR="0" wp14:anchorId="5886F9C8" wp14:editId="34E1F9C6">
            <wp:extent cx="4114800" cy="1932418"/>
            <wp:effectExtent l="0" t="0" r="0" b="0"/>
            <wp:docPr id="1374361919" name="Picture 13" descr="A screenshot of the BulletAnalyzr GitHu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1919" name="Picture 13" descr="A screenshot of the BulletAnalyzr GitHub pag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4800" cy="1932418"/>
                    </a:xfrm>
                    <a:prstGeom prst="rect">
                      <a:avLst/>
                    </a:prstGeom>
                  </pic:spPr>
                </pic:pic>
              </a:graphicData>
            </a:graphic>
          </wp:inline>
        </w:drawing>
      </w:r>
    </w:p>
    <w:p w14:paraId="6FCFE7A9" w14:textId="7DB3FB22" w:rsidR="00F251B9" w:rsidRDefault="00F251B9" w:rsidP="008A1BCC">
      <w:pPr>
        <w:pStyle w:val="Caption"/>
        <w:jc w:val="center"/>
        <w:rPr>
          <w:ins w:id="204" w:author="Reinders, Stephanie [CSAFE]" w:date="2025-11-20T11:41:00Z" w16du:dateUtc="2025-11-20T17:41:00Z"/>
          <w:lang w:val="en-US"/>
        </w:rPr>
        <w:pPrChange w:id="205" w:author="Reinders, Stephanie [CSAFE]" w:date="2025-11-21T13:40:00Z" w16du:dateUtc="2025-11-21T19:40:00Z">
          <w:pPr>
            <w:pStyle w:val="Caption"/>
          </w:pPr>
        </w:pPrChange>
      </w:pPr>
      <w:bookmarkStart w:id="206" w:name="_Ref210809363"/>
      <w:r w:rsidRPr="003E075B">
        <w:rPr>
          <w:lang w:val="en-US"/>
        </w:rPr>
        <w:t xml:space="preserve">Figure </w:t>
      </w:r>
      <w:r>
        <w:fldChar w:fldCharType="begin"/>
      </w:r>
      <w:r w:rsidRPr="003E075B">
        <w:rPr>
          <w:lang w:val="en-US"/>
        </w:rPr>
        <w:instrText xml:space="preserve"> SEQ Figure \* ARABIC </w:instrText>
      </w:r>
      <w:r>
        <w:fldChar w:fldCharType="separate"/>
      </w:r>
      <w:ins w:id="207" w:author="Reinders, Stephanie [CSAFE]" w:date="2025-11-21T14:09:00Z" w16du:dateUtc="2025-11-21T20:09:00Z">
        <w:r w:rsidR="00DC0A92">
          <w:rPr>
            <w:noProof/>
            <w:lang w:val="en-US"/>
          </w:rPr>
          <w:t>4</w:t>
        </w:r>
      </w:ins>
      <w:del w:id="208" w:author="Reinders, Stephanie [CSAFE]" w:date="2025-11-21T13:40:00Z" w16du:dateUtc="2025-11-21T19:40:00Z">
        <w:r w:rsidR="003E075B" w:rsidDel="008A1BCC">
          <w:rPr>
            <w:noProof/>
            <w:lang w:val="en-US"/>
          </w:rPr>
          <w:delText>1</w:delText>
        </w:r>
      </w:del>
      <w:r>
        <w:fldChar w:fldCharType="end"/>
      </w:r>
      <w:bookmarkEnd w:id="206"/>
      <w:r w:rsidRPr="003E075B">
        <w:rPr>
          <w:lang w:val="en-US"/>
        </w:rPr>
        <w:t>. Click Code and then Download ZIP on the BulletAnalyzr GitHub page to download BulletAnalyzr.</w:t>
      </w:r>
    </w:p>
    <w:p w14:paraId="23897E9E" w14:textId="77777777" w:rsidR="004E7DB9" w:rsidRPr="004E7DB9" w:rsidRDefault="004E7DB9" w:rsidP="004E7DB9">
      <w:pPr>
        <w:rPr>
          <w:lang w:val="en-US"/>
        </w:rPr>
        <w:pPrChange w:id="209" w:author="Reinders, Stephanie [CSAFE]" w:date="2025-11-20T11:41:00Z" w16du:dateUtc="2025-11-20T17:41:00Z">
          <w:pPr>
            <w:pStyle w:val="Caption"/>
          </w:pPr>
        </w:pPrChange>
      </w:pPr>
    </w:p>
    <w:p w14:paraId="187EE53A" w14:textId="0D3582F6" w:rsidR="00E40B43" w:rsidRPr="00040F6E" w:rsidRDefault="00E40B43" w:rsidP="00150249">
      <w:pPr>
        <w:pStyle w:val="Heading2"/>
        <w:rPr>
          <w:rStyle w:val="SubtleEmphasis"/>
          <w:rFonts w:ascii="Montserrat" w:hAnsi="Montserrat"/>
          <w:i w:val="0"/>
          <w:iCs w:val="0"/>
          <w:lang w:val="en-US"/>
          <w:rPrChange w:id="210" w:author="Reinders, Stephanie [CSAFE]" w:date="2025-11-20T11:31:00Z" w16du:dateUtc="2025-11-20T17:31:00Z">
            <w:rPr>
              <w:rStyle w:val="SubtleEmphasis"/>
              <w:bCs w:val="0"/>
              <w:i w:val="0"/>
              <w:iCs w:val="0"/>
              <w:color w:val="1F497D" w:themeColor="text2"/>
              <w:sz w:val="18"/>
              <w:szCs w:val="18"/>
              <w:lang w:val="en-US"/>
            </w:rPr>
          </w:rPrChange>
        </w:rPr>
      </w:pPr>
      <w:bookmarkStart w:id="211" w:name="_Toc214625199"/>
      <w:r w:rsidRPr="00040F6E">
        <w:rPr>
          <w:rStyle w:val="SubtleEmphasis"/>
          <w:rFonts w:ascii="Montserrat" w:hAnsi="Montserrat"/>
          <w:i w:val="0"/>
          <w:iCs w:val="0"/>
          <w:lang w:val="en-US"/>
          <w:rPrChange w:id="212" w:author="Reinders, Stephanie [CSAFE]" w:date="2025-11-20T11:31:00Z" w16du:dateUtc="2025-11-20T17:31:00Z">
            <w:rPr>
              <w:rStyle w:val="SubtleEmphasis"/>
              <w:lang w:val="en-US"/>
            </w:rPr>
          </w:rPrChange>
        </w:rPr>
        <w:t>Install R Packages in RStudio</w:t>
      </w:r>
      <w:bookmarkEnd w:id="211"/>
    </w:p>
    <w:p w14:paraId="7B929615" w14:textId="5B8BAB5C" w:rsidR="000A0738" w:rsidRDefault="000A0738" w:rsidP="000A0738">
      <w:pPr>
        <w:rPr>
          <w:rStyle w:val="SubtleEmphasis"/>
          <w:lang w:val="en-US"/>
        </w:rPr>
      </w:pPr>
      <w:r w:rsidRPr="00E40B43">
        <w:rPr>
          <w:rStyle w:val="SubtleEmphasis"/>
          <w:lang w:val="en-US"/>
        </w:rPr>
        <w:t xml:space="preserve">Total Estimated Time: </w:t>
      </w:r>
      <w:r>
        <w:rPr>
          <w:rStyle w:val="SubtleEmphasis"/>
          <w:lang w:val="en-US"/>
        </w:rPr>
        <w:t>45-50</w:t>
      </w:r>
      <w:r w:rsidRPr="00E40B43">
        <w:rPr>
          <w:rStyle w:val="SubtleEmphasis"/>
          <w:lang w:val="en-US"/>
        </w:rPr>
        <w:t xml:space="preserve"> </w:t>
      </w:r>
      <w:r>
        <w:rPr>
          <w:rStyle w:val="SubtleEmphasis"/>
          <w:lang w:val="en-US"/>
        </w:rPr>
        <w:t>minutes</w:t>
      </w:r>
    </w:p>
    <w:p w14:paraId="57D03AAE" w14:textId="037B0861" w:rsidR="00E9185C" w:rsidRPr="000A0738" w:rsidRDefault="00E9185C" w:rsidP="000A0738">
      <w:pPr>
        <w:rPr>
          <w:rFonts w:ascii="Montserrat Light" w:hAnsi="Montserrat Light"/>
          <w:i/>
          <w:iCs/>
          <w:lang w:val="en-US"/>
        </w:rPr>
      </w:pPr>
      <w:r w:rsidRPr="00E40B43">
        <w:rPr>
          <w:lang w:val="en-US"/>
        </w:rPr>
        <w:t>Install packages from the Comprehensive R Archive Network (CRAN)</w:t>
      </w:r>
      <w:del w:id="213" w:author="Reinders, Stephanie [CSAFE]" w:date="2025-11-21T13:58:00Z" w16du:dateUtc="2025-11-21T19:58:00Z">
        <w:r w:rsidRPr="00E40B43" w:rsidDel="00766B03">
          <w:rPr>
            <w:lang w:val="en-US"/>
          </w:rPr>
          <w:delText xml:space="preserve"> and</w:delText>
        </w:r>
        <w:r w:rsidDel="00766B03">
          <w:rPr>
            <w:lang w:val="en-US"/>
          </w:rPr>
          <w:delText xml:space="preserve"> </w:delText>
        </w:r>
        <w:r w:rsidRPr="00E40B43" w:rsidDel="00766B03">
          <w:rPr>
            <w:lang w:val="en-US"/>
          </w:rPr>
          <w:delText>GitHub</w:delText>
        </w:r>
      </w:del>
      <w:r>
        <w:rPr>
          <w:lang w:val="en-US"/>
        </w:rPr>
        <w:t>.</w:t>
      </w:r>
    </w:p>
    <w:p w14:paraId="3C1391A6" w14:textId="77777777" w:rsidR="00E40B43" w:rsidRDefault="00E40B43" w:rsidP="00E40B43">
      <w:pPr>
        <w:pStyle w:val="ListParagraph"/>
        <w:numPr>
          <w:ilvl w:val="0"/>
          <w:numId w:val="5"/>
        </w:numPr>
        <w:rPr>
          <w:lang w:val="en-US"/>
        </w:rPr>
      </w:pPr>
      <w:r w:rsidRPr="00E40B43">
        <w:rPr>
          <w:lang w:val="en-US"/>
        </w:rPr>
        <w:t>Open RStudio.</w:t>
      </w:r>
    </w:p>
    <w:p w14:paraId="4C8D5732" w14:textId="2440C883" w:rsidR="00E40B43" w:rsidRDefault="00E40B43" w:rsidP="00E40B43">
      <w:pPr>
        <w:pStyle w:val="ListParagraph"/>
        <w:numPr>
          <w:ilvl w:val="0"/>
          <w:numId w:val="5"/>
        </w:numPr>
        <w:rPr>
          <w:lang w:val="en-US"/>
        </w:rPr>
      </w:pPr>
      <w:r>
        <w:rPr>
          <w:lang w:val="en-US"/>
        </w:rPr>
        <w:t>Navigate to the RStudio Console</w:t>
      </w:r>
      <w:r w:rsidR="00E9185C">
        <w:rPr>
          <w:lang w:val="en-US"/>
        </w:rPr>
        <w:t>.</w:t>
      </w:r>
      <w:r>
        <w:rPr>
          <w:lang w:val="en-US"/>
        </w:rPr>
        <w:t xml:space="preserve"> (</w:t>
      </w:r>
      <w:r>
        <w:rPr>
          <w:lang w:val="en-US"/>
        </w:rPr>
        <w:fldChar w:fldCharType="begin"/>
      </w:r>
      <w:r>
        <w:rPr>
          <w:lang w:val="en-US"/>
        </w:rPr>
        <w:instrText xml:space="preserve"> REF _Ref210810505 \h </w:instrText>
      </w:r>
      <w:r>
        <w:rPr>
          <w:lang w:val="en-US"/>
        </w:rPr>
      </w:r>
      <w:r>
        <w:rPr>
          <w:lang w:val="en-US"/>
        </w:rPr>
        <w:fldChar w:fldCharType="separate"/>
      </w:r>
      <w:ins w:id="214" w:author="Reinders, Stephanie [CSAFE]" w:date="2025-11-21T13:49:00Z" w16du:dateUtc="2025-11-21T19:49:00Z">
        <w:r w:rsidR="0049720E" w:rsidRPr="00E9185C">
          <w:rPr>
            <w:lang w:val="en-US"/>
          </w:rPr>
          <w:t>Figur</w:t>
        </w:r>
        <w:r w:rsidR="0049720E" w:rsidRPr="00E9185C">
          <w:rPr>
            <w:lang w:val="en-US"/>
          </w:rPr>
          <w:t>e</w:t>
        </w:r>
        <w:r w:rsidR="0049720E" w:rsidRPr="00E9185C">
          <w:rPr>
            <w:lang w:val="en-US"/>
          </w:rPr>
          <w:t xml:space="preserve"> </w:t>
        </w:r>
        <w:r w:rsidR="0049720E">
          <w:rPr>
            <w:noProof/>
            <w:lang w:val="en-US"/>
          </w:rPr>
          <w:t>4</w:t>
        </w:r>
        <w:r w:rsidR="0049720E" w:rsidDel="008A1BCC">
          <w:rPr>
            <w:noProof/>
            <w:lang w:val="en-US"/>
          </w:rPr>
          <w:t>2</w:t>
        </w:r>
      </w:ins>
      <w:del w:id="215" w:author="Reinders, Stephanie [CSAFE]" w:date="2025-11-21T13:49:00Z" w16du:dateUtc="2025-11-21T19:49:00Z">
        <w:r w:rsidR="003E075B" w:rsidRPr="00E9185C" w:rsidDel="0049720E">
          <w:rPr>
            <w:lang w:val="en-US"/>
          </w:rPr>
          <w:delText xml:space="preserve">Figure </w:delText>
        </w:r>
        <w:r w:rsidR="003E075B" w:rsidDel="0049720E">
          <w:rPr>
            <w:noProof/>
            <w:lang w:val="en-US"/>
          </w:rPr>
          <w:delText>2</w:delText>
        </w:r>
      </w:del>
      <w:r>
        <w:rPr>
          <w:lang w:val="en-US"/>
        </w:rPr>
        <w:fldChar w:fldCharType="end"/>
      </w:r>
      <w:r>
        <w:rPr>
          <w:lang w:val="en-US"/>
        </w:rPr>
        <w:t>)</w:t>
      </w:r>
    </w:p>
    <w:p w14:paraId="7E7F356B" w14:textId="38608447" w:rsidR="000A0738" w:rsidRDefault="00E9185C" w:rsidP="000A0738">
      <w:pPr>
        <w:pStyle w:val="ListParagraph"/>
        <w:numPr>
          <w:ilvl w:val="0"/>
          <w:numId w:val="5"/>
        </w:numPr>
        <w:rPr>
          <w:lang w:val="en-US"/>
        </w:rPr>
      </w:pPr>
      <w:r>
        <w:rPr>
          <w:lang w:val="en-US"/>
        </w:rPr>
        <w:lastRenderedPageBreak/>
        <w:t>C</w:t>
      </w:r>
      <w:r w:rsidR="00E40B43" w:rsidRPr="00E40B43">
        <w:rPr>
          <w:lang w:val="en-US"/>
        </w:rPr>
        <w:t>opy and past</w:t>
      </w:r>
      <w:r>
        <w:rPr>
          <w:lang w:val="en-US"/>
        </w:rPr>
        <w:t>e</w:t>
      </w:r>
      <w:r w:rsidR="00E40B43" w:rsidRPr="00E40B43">
        <w:rPr>
          <w:lang w:val="en-US"/>
        </w:rPr>
        <w:t xml:space="preserve"> the following lines of code into the</w:t>
      </w:r>
      <w:r w:rsidR="00E40B43">
        <w:rPr>
          <w:lang w:val="en-US"/>
        </w:rPr>
        <w:t xml:space="preserve"> </w:t>
      </w:r>
      <w:r w:rsidR="000A0738">
        <w:rPr>
          <w:lang w:val="en-US"/>
        </w:rPr>
        <w:t>Console</w:t>
      </w:r>
      <w:r>
        <w:rPr>
          <w:lang w:val="en-US"/>
        </w:rPr>
        <w:t xml:space="preserve"> after the “&gt;” symbol. (</w:t>
      </w:r>
      <w:r>
        <w:rPr>
          <w:lang w:val="en-US"/>
        </w:rPr>
        <w:fldChar w:fldCharType="begin"/>
      </w:r>
      <w:r>
        <w:rPr>
          <w:lang w:val="en-US"/>
        </w:rPr>
        <w:instrText xml:space="preserve"> REF _Ref210810505 \h </w:instrText>
      </w:r>
      <w:r>
        <w:rPr>
          <w:lang w:val="en-US"/>
        </w:rPr>
      </w:r>
      <w:r>
        <w:rPr>
          <w:lang w:val="en-US"/>
        </w:rPr>
        <w:fldChar w:fldCharType="separate"/>
      </w:r>
      <w:ins w:id="216" w:author="Reinders, Stephanie [CSAFE]" w:date="2025-11-21T13:50:00Z" w16du:dateUtc="2025-11-21T19:50:00Z">
        <w:r w:rsidR="0049720E" w:rsidRPr="00E9185C">
          <w:rPr>
            <w:lang w:val="en-US"/>
          </w:rPr>
          <w:t xml:space="preserve">Figure </w:t>
        </w:r>
        <w:r w:rsidR="0049720E">
          <w:rPr>
            <w:noProof/>
            <w:lang w:val="en-US"/>
          </w:rPr>
          <w:t>4</w:t>
        </w:r>
        <w:r w:rsidR="0049720E" w:rsidDel="008A1BCC">
          <w:rPr>
            <w:noProof/>
            <w:lang w:val="en-US"/>
          </w:rPr>
          <w:t>2</w:t>
        </w:r>
      </w:ins>
      <w:del w:id="217" w:author="Reinders, Stephanie [CSAFE]" w:date="2025-11-21T13:50:00Z" w16du:dateUtc="2025-11-21T19:50:00Z">
        <w:r w:rsidR="003E075B" w:rsidRPr="00E9185C" w:rsidDel="0049720E">
          <w:rPr>
            <w:lang w:val="en-US"/>
          </w:rPr>
          <w:delText>Figu</w:delText>
        </w:r>
        <w:r w:rsidR="003E075B" w:rsidRPr="00E9185C" w:rsidDel="0049720E">
          <w:rPr>
            <w:lang w:val="en-US"/>
          </w:rPr>
          <w:delText>r</w:delText>
        </w:r>
        <w:r w:rsidR="003E075B" w:rsidRPr="00E9185C" w:rsidDel="0049720E">
          <w:rPr>
            <w:lang w:val="en-US"/>
          </w:rPr>
          <w:delText xml:space="preserve">e </w:delText>
        </w:r>
        <w:r w:rsidR="003E075B" w:rsidDel="0049720E">
          <w:rPr>
            <w:noProof/>
            <w:lang w:val="en-US"/>
          </w:rPr>
          <w:delText>2</w:delText>
        </w:r>
      </w:del>
      <w:r>
        <w:rPr>
          <w:lang w:val="en-US"/>
        </w:rPr>
        <w:fldChar w:fldCharType="end"/>
      </w:r>
      <w:r>
        <w:rPr>
          <w:lang w:val="en-US"/>
        </w:rPr>
        <w:t>)</w:t>
      </w:r>
    </w:p>
    <w:p w14:paraId="448282CB" w14:textId="5D4E4617" w:rsidR="000A0738" w:rsidRPr="000A0738" w:rsidRDefault="000A0738" w:rsidP="000A0738">
      <w:pPr>
        <w:pStyle w:val="ListParagraph"/>
        <w:rPr>
          <w:lang w:val="en-US"/>
        </w:rPr>
      </w:pPr>
    </w:p>
    <w:p w14:paraId="15CDA348" w14:textId="5BF49FC6"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18" w:author="Reinders, Stephanie [CSAFE]" w:date="2025-11-21T14:22:00Z" w16du:dateUtc="2025-11-21T20:22:00Z">
            <w:rPr>
              <w:rFonts w:ascii="Consolas" w:hAnsi="Consolas" w:cs="Consolas"/>
              <w:sz w:val="17"/>
              <w:szCs w:val="17"/>
            </w:rPr>
          </w:rPrChange>
        </w:rPr>
      </w:pPr>
      <w:r w:rsidRPr="002F0FF7">
        <w:rPr>
          <w:rFonts w:ascii="Consolas" w:hAnsi="Consolas" w:cs="Consolas"/>
          <w:color w:val="880000"/>
          <w:sz w:val="20"/>
          <w:szCs w:val="20"/>
          <w:rPrChange w:id="219" w:author="Reinders, Stephanie [CSAFE]" w:date="2025-11-21T14:22:00Z" w16du:dateUtc="2025-11-21T20:22:00Z">
            <w:rPr>
              <w:rFonts w:ascii="Consolas" w:hAnsi="Consolas" w:cs="Consolas"/>
              <w:color w:val="880000"/>
              <w:sz w:val="17"/>
              <w:szCs w:val="17"/>
            </w:rPr>
          </w:rPrChange>
        </w:rPr>
        <w:t># Install packages from CRAN</w:t>
      </w:r>
    </w:p>
    <w:p w14:paraId="0CFDC425" w14:textId="469566AD"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20" w:author="Reinders, Stephanie [CSAFE]" w:date="2025-11-21T14:22:00Z" w16du:dateUtc="2025-11-21T20:22:00Z">
            <w:rPr>
              <w:rFonts w:ascii="Consolas" w:hAnsi="Consolas" w:cs="Consolas"/>
              <w:sz w:val="17"/>
              <w:szCs w:val="17"/>
            </w:rPr>
          </w:rPrChange>
        </w:rPr>
      </w:pPr>
      <w:r w:rsidRPr="002F0FF7">
        <w:rPr>
          <w:rFonts w:ascii="Consolas" w:hAnsi="Consolas" w:cs="Consolas"/>
          <w:color w:val="000000"/>
          <w:sz w:val="20"/>
          <w:szCs w:val="20"/>
          <w:rPrChange w:id="221" w:author="Reinders, Stephanie [CSAFE]" w:date="2025-11-21T14:22:00Z" w16du:dateUtc="2025-11-21T20:22:00Z">
            <w:rPr>
              <w:rFonts w:ascii="Consolas" w:hAnsi="Consolas" w:cs="Consolas"/>
              <w:color w:val="000000"/>
              <w:sz w:val="17"/>
              <w:szCs w:val="17"/>
            </w:rPr>
          </w:rPrChange>
        </w:rPr>
        <w:t xml:space="preserve">cran_packages </w:t>
      </w:r>
      <w:r w:rsidRPr="002F0FF7">
        <w:rPr>
          <w:rFonts w:ascii="Consolas" w:hAnsi="Consolas" w:cs="Consolas"/>
          <w:color w:val="666600"/>
          <w:sz w:val="20"/>
          <w:szCs w:val="20"/>
          <w:rPrChange w:id="222" w:author="Reinders, Stephanie [CSAFE]" w:date="2025-11-21T14:22:00Z" w16du:dateUtc="2025-11-21T20:22:00Z">
            <w:rPr>
              <w:rFonts w:ascii="Consolas" w:hAnsi="Consolas" w:cs="Consolas"/>
              <w:color w:val="666600"/>
              <w:sz w:val="17"/>
              <w:szCs w:val="17"/>
            </w:rPr>
          </w:rPrChange>
        </w:rPr>
        <w:t>&lt;-</w:t>
      </w:r>
      <w:r w:rsidRPr="002F0FF7">
        <w:rPr>
          <w:rFonts w:ascii="Consolas" w:hAnsi="Consolas" w:cs="Consolas"/>
          <w:color w:val="000000"/>
          <w:sz w:val="20"/>
          <w:szCs w:val="20"/>
          <w:rPrChange w:id="223" w:author="Reinders, Stephanie [CSAFE]" w:date="2025-11-21T14:22:00Z" w16du:dateUtc="2025-11-21T20:22:00Z">
            <w:rPr>
              <w:rFonts w:ascii="Consolas" w:hAnsi="Consolas" w:cs="Consolas"/>
              <w:color w:val="000000"/>
              <w:sz w:val="17"/>
              <w:szCs w:val="17"/>
            </w:rPr>
          </w:rPrChange>
        </w:rPr>
        <w:t xml:space="preserve"> c</w:t>
      </w:r>
      <w:r w:rsidRPr="002F0FF7">
        <w:rPr>
          <w:rFonts w:ascii="Consolas" w:hAnsi="Consolas" w:cs="Consolas"/>
          <w:color w:val="666600"/>
          <w:sz w:val="20"/>
          <w:szCs w:val="20"/>
          <w:rPrChange w:id="224"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8800"/>
          <w:sz w:val="20"/>
          <w:szCs w:val="20"/>
          <w:rPrChange w:id="225" w:author="Reinders, Stephanie [CSAFE]" w:date="2025-11-21T14:22:00Z" w16du:dateUtc="2025-11-21T20:22:00Z">
            <w:rPr>
              <w:rFonts w:ascii="Consolas" w:hAnsi="Consolas" w:cs="Consolas"/>
              <w:color w:val="008800"/>
              <w:sz w:val="17"/>
              <w:szCs w:val="17"/>
            </w:rPr>
          </w:rPrChange>
        </w:rPr>
        <w:t>"bsicons"</w:t>
      </w:r>
      <w:r w:rsidRPr="002F0FF7">
        <w:rPr>
          <w:rFonts w:ascii="Consolas" w:hAnsi="Consolas" w:cs="Consolas"/>
          <w:color w:val="666600"/>
          <w:sz w:val="20"/>
          <w:szCs w:val="20"/>
          <w:rPrChange w:id="226"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27"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28" w:author="Reinders, Stephanie [CSAFE]" w:date="2025-11-21T14:22:00Z" w16du:dateUtc="2025-11-21T20:22:00Z">
            <w:rPr>
              <w:rFonts w:ascii="Consolas" w:hAnsi="Consolas" w:cs="Consolas"/>
              <w:color w:val="008800"/>
              <w:sz w:val="17"/>
              <w:szCs w:val="17"/>
            </w:rPr>
          </w:rPrChange>
        </w:rPr>
        <w:t>"bslib"</w:t>
      </w:r>
      <w:r w:rsidRPr="002F0FF7">
        <w:rPr>
          <w:rFonts w:ascii="Consolas" w:hAnsi="Consolas" w:cs="Consolas"/>
          <w:color w:val="666600"/>
          <w:sz w:val="20"/>
          <w:szCs w:val="20"/>
          <w:rPrChange w:id="229"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30"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31" w:author="Reinders, Stephanie [CSAFE]" w:date="2025-11-21T14:22:00Z" w16du:dateUtc="2025-11-21T20:22:00Z">
            <w:rPr>
              <w:rFonts w:ascii="Consolas" w:hAnsi="Consolas" w:cs="Consolas"/>
              <w:color w:val="008800"/>
              <w:sz w:val="17"/>
              <w:szCs w:val="17"/>
            </w:rPr>
          </w:rPrChange>
        </w:rPr>
        <w:t>"curl"</w:t>
      </w:r>
      <w:r w:rsidRPr="002F0FF7">
        <w:rPr>
          <w:rFonts w:ascii="Consolas" w:hAnsi="Consolas" w:cs="Consolas"/>
          <w:color w:val="666600"/>
          <w:sz w:val="20"/>
          <w:szCs w:val="20"/>
          <w:rPrChange w:id="232"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33"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34" w:author="Reinders, Stephanie [CSAFE]" w:date="2025-11-21T14:22:00Z" w16du:dateUtc="2025-11-21T20:22:00Z">
            <w:rPr>
              <w:rFonts w:ascii="Consolas" w:hAnsi="Consolas" w:cs="Consolas"/>
              <w:color w:val="008800"/>
              <w:sz w:val="17"/>
              <w:szCs w:val="17"/>
            </w:rPr>
          </w:rPrChange>
        </w:rPr>
        <w:t>"devtools"</w:t>
      </w:r>
      <w:r w:rsidRPr="002F0FF7">
        <w:rPr>
          <w:rFonts w:ascii="Consolas" w:hAnsi="Consolas" w:cs="Consolas"/>
          <w:color w:val="666600"/>
          <w:sz w:val="20"/>
          <w:szCs w:val="20"/>
          <w:rPrChange w:id="235"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36"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37" w:author="Reinders, Stephanie [CSAFE]" w:date="2025-11-21T14:22:00Z" w16du:dateUtc="2025-11-21T20:22:00Z">
            <w:rPr>
              <w:rFonts w:ascii="Consolas" w:hAnsi="Consolas" w:cs="Consolas"/>
              <w:color w:val="008800"/>
              <w:sz w:val="17"/>
              <w:szCs w:val="17"/>
            </w:rPr>
          </w:rPrChange>
        </w:rPr>
        <w:t>"dplyr"</w:t>
      </w:r>
      <w:r w:rsidRPr="002F0FF7">
        <w:rPr>
          <w:rFonts w:ascii="Consolas" w:hAnsi="Consolas" w:cs="Consolas"/>
          <w:color w:val="666600"/>
          <w:sz w:val="20"/>
          <w:szCs w:val="20"/>
          <w:rPrChange w:id="238"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39"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40" w:author="Reinders, Stephanie [CSAFE]" w:date="2025-11-21T14:22:00Z" w16du:dateUtc="2025-11-21T20:22:00Z">
            <w:rPr>
              <w:rFonts w:ascii="Consolas" w:hAnsi="Consolas" w:cs="Consolas"/>
              <w:color w:val="008800"/>
              <w:sz w:val="17"/>
              <w:szCs w:val="17"/>
            </w:rPr>
          </w:rPrChange>
        </w:rPr>
        <w:t>"DT"</w:t>
      </w:r>
      <w:r w:rsidRPr="002F0FF7">
        <w:rPr>
          <w:rFonts w:ascii="Consolas" w:hAnsi="Consolas" w:cs="Consolas"/>
          <w:color w:val="666600"/>
          <w:sz w:val="20"/>
          <w:szCs w:val="20"/>
          <w:rPrChange w:id="241"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42"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43" w:author="Reinders, Stephanie [CSAFE]" w:date="2025-11-21T14:22:00Z" w16du:dateUtc="2025-11-21T20:22:00Z">
            <w:rPr>
              <w:rFonts w:ascii="Consolas" w:hAnsi="Consolas" w:cs="Consolas"/>
              <w:color w:val="008800"/>
              <w:sz w:val="17"/>
              <w:szCs w:val="17"/>
            </w:rPr>
          </w:rPrChange>
        </w:rPr>
        <w:t>"ggplot2"</w:t>
      </w:r>
      <w:r w:rsidRPr="002F0FF7">
        <w:rPr>
          <w:rFonts w:ascii="Consolas" w:hAnsi="Consolas" w:cs="Consolas"/>
          <w:color w:val="666600"/>
          <w:sz w:val="20"/>
          <w:szCs w:val="20"/>
          <w:rPrChange w:id="244"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45"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46" w:author="Reinders, Stephanie [CSAFE]" w:date="2025-11-21T14:22:00Z" w16du:dateUtc="2025-11-21T20:22:00Z">
            <w:rPr>
              <w:rFonts w:ascii="Consolas" w:hAnsi="Consolas" w:cs="Consolas"/>
              <w:color w:val="008800"/>
              <w:sz w:val="17"/>
              <w:szCs w:val="17"/>
            </w:rPr>
          </w:rPrChange>
        </w:rPr>
        <w:t>"pagedown"</w:t>
      </w:r>
      <w:r w:rsidRPr="002F0FF7">
        <w:rPr>
          <w:rFonts w:ascii="Consolas" w:hAnsi="Consolas" w:cs="Consolas"/>
          <w:color w:val="666600"/>
          <w:sz w:val="20"/>
          <w:szCs w:val="20"/>
          <w:rPrChange w:id="247"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48" w:author="Reinders, Stephanie [CSAFE]" w:date="2025-11-21T14:22:00Z" w16du:dateUtc="2025-11-21T20:22:00Z">
            <w:rPr>
              <w:rFonts w:ascii="Consolas" w:hAnsi="Consolas" w:cs="Consolas"/>
              <w:color w:val="000000"/>
              <w:sz w:val="17"/>
              <w:szCs w:val="17"/>
            </w:rPr>
          </w:rPrChange>
        </w:rPr>
        <w:t xml:space="preserve"> </w:t>
      </w:r>
    </w:p>
    <w:p w14:paraId="7E5A81C0" w14:textId="063716FF"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49" w:author="Reinders, Stephanie [CSAFE]" w:date="2025-11-21T14:22:00Z" w16du:dateUtc="2025-11-21T20:22:00Z">
            <w:rPr>
              <w:rFonts w:ascii="Consolas" w:hAnsi="Consolas" w:cs="Consolas"/>
              <w:sz w:val="17"/>
              <w:szCs w:val="17"/>
            </w:rPr>
          </w:rPrChange>
        </w:rPr>
      </w:pPr>
      <w:r w:rsidRPr="002F0FF7">
        <w:rPr>
          <w:rFonts w:ascii="Consolas" w:hAnsi="Consolas" w:cs="Consolas"/>
          <w:color w:val="000000"/>
          <w:sz w:val="20"/>
          <w:szCs w:val="20"/>
          <w:rPrChange w:id="250"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51" w:author="Reinders, Stephanie [CSAFE]" w:date="2025-11-21T14:22:00Z" w16du:dateUtc="2025-11-21T20:22:00Z">
            <w:rPr>
              <w:rFonts w:ascii="Consolas" w:hAnsi="Consolas" w:cs="Consolas"/>
              <w:color w:val="008800"/>
              <w:sz w:val="17"/>
              <w:szCs w:val="17"/>
            </w:rPr>
          </w:rPrChange>
        </w:rPr>
        <w:t>"randomForest"</w:t>
      </w:r>
      <w:r w:rsidRPr="002F0FF7">
        <w:rPr>
          <w:rFonts w:ascii="Consolas" w:hAnsi="Consolas" w:cs="Consolas"/>
          <w:color w:val="666600"/>
          <w:sz w:val="20"/>
          <w:szCs w:val="20"/>
          <w:rPrChange w:id="252"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53"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54" w:author="Reinders, Stephanie [CSAFE]" w:date="2025-11-21T14:22:00Z" w16du:dateUtc="2025-11-21T20:22:00Z">
            <w:rPr>
              <w:rFonts w:ascii="Consolas" w:hAnsi="Consolas" w:cs="Consolas"/>
              <w:color w:val="008800"/>
              <w:sz w:val="17"/>
              <w:szCs w:val="17"/>
            </w:rPr>
          </w:rPrChange>
        </w:rPr>
        <w:t>"rgl"</w:t>
      </w:r>
      <w:r w:rsidRPr="002F0FF7">
        <w:rPr>
          <w:rFonts w:ascii="Consolas" w:hAnsi="Consolas" w:cs="Consolas"/>
          <w:color w:val="666600"/>
          <w:sz w:val="20"/>
          <w:szCs w:val="20"/>
          <w:rPrChange w:id="255"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56"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57" w:author="Reinders, Stephanie [CSAFE]" w:date="2025-11-21T14:22:00Z" w16du:dateUtc="2025-11-21T20:22:00Z">
            <w:rPr>
              <w:rFonts w:ascii="Consolas" w:hAnsi="Consolas" w:cs="Consolas"/>
              <w:color w:val="008800"/>
              <w:sz w:val="17"/>
              <w:szCs w:val="17"/>
            </w:rPr>
          </w:rPrChange>
        </w:rPr>
        <w:t>"sessioninfo"</w:t>
      </w:r>
      <w:r w:rsidRPr="002F0FF7">
        <w:rPr>
          <w:rFonts w:ascii="Consolas" w:hAnsi="Consolas" w:cs="Consolas"/>
          <w:color w:val="666600"/>
          <w:sz w:val="20"/>
          <w:szCs w:val="20"/>
          <w:rPrChange w:id="258"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59"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60" w:author="Reinders, Stephanie [CSAFE]" w:date="2025-11-21T14:22:00Z" w16du:dateUtc="2025-11-21T20:22:00Z">
            <w:rPr>
              <w:rFonts w:ascii="Consolas" w:hAnsi="Consolas" w:cs="Consolas"/>
              <w:color w:val="008800"/>
              <w:sz w:val="17"/>
              <w:szCs w:val="17"/>
            </w:rPr>
          </w:rPrChange>
        </w:rPr>
        <w:t>"shiny"</w:t>
      </w:r>
      <w:r w:rsidRPr="002F0FF7">
        <w:rPr>
          <w:rFonts w:ascii="Consolas" w:hAnsi="Consolas" w:cs="Consolas"/>
          <w:color w:val="666600"/>
          <w:sz w:val="20"/>
          <w:szCs w:val="20"/>
          <w:rPrChange w:id="261" w:author="Reinders, Stephanie [CSAFE]" w:date="2025-11-21T14:22:00Z" w16du:dateUtc="2025-11-21T20:22:00Z">
            <w:rPr>
              <w:rFonts w:ascii="Consolas" w:hAnsi="Consolas" w:cs="Consolas"/>
              <w:color w:val="666600"/>
              <w:sz w:val="17"/>
              <w:szCs w:val="17"/>
            </w:rPr>
          </w:rPrChange>
        </w:rPr>
        <w:t>,</w:t>
      </w:r>
      <w:ins w:id="262" w:author="Reinders, Stephanie [CSAFE]" w:date="2025-11-21T13:50:00Z" w16du:dateUtc="2025-11-21T19:50:00Z">
        <w:r w:rsidR="0049720E" w:rsidRPr="002F0FF7">
          <w:rPr>
            <w:rFonts w:ascii="Consolas" w:hAnsi="Consolas" w:cs="Consolas"/>
            <w:color w:val="666600"/>
            <w:sz w:val="20"/>
            <w:szCs w:val="20"/>
            <w:rPrChange w:id="263" w:author="Reinders, Stephanie [CSAFE]" w:date="2025-11-21T14:22:00Z" w16du:dateUtc="2025-11-21T20:22:00Z">
              <w:rPr>
                <w:rFonts w:ascii="Consolas" w:hAnsi="Consolas" w:cs="Consolas"/>
                <w:color w:val="666600"/>
                <w:sz w:val="17"/>
                <w:szCs w:val="17"/>
              </w:rPr>
            </w:rPrChange>
          </w:rPr>
          <w:t xml:space="preserve"> </w:t>
        </w:r>
      </w:ins>
      <w:r w:rsidRPr="002F0FF7">
        <w:rPr>
          <w:rFonts w:ascii="Consolas" w:hAnsi="Consolas" w:cs="Consolas"/>
          <w:color w:val="008800"/>
          <w:sz w:val="20"/>
          <w:szCs w:val="20"/>
          <w:rPrChange w:id="264" w:author="Reinders, Stephanie [CSAFE]" w:date="2025-11-21T14:22:00Z" w16du:dateUtc="2025-11-21T20:22:00Z">
            <w:rPr>
              <w:rFonts w:ascii="Consolas" w:hAnsi="Consolas" w:cs="Consolas"/>
              <w:color w:val="008800"/>
              <w:sz w:val="17"/>
              <w:szCs w:val="17"/>
            </w:rPr>
          </w:rPrChange>
        </w:rPr>
        <w:t>"shinyBS"</w:t>
      </w:r>
      <w:r w:rsidRPr="002F0FF7">
        <w:rPr>
          <w:rFonts w:ascii="Consolas" w:hAnsi="Consolas" w:cs="Consolas"/>
          <w:color w:val="666600"/>
          <w:sz w:val="20"/>
          <w:szCs w:val="20"/>
          <w:rPrChange w:id="265"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66" w:author="Reinders, Stephanie [CSAFE]" w:date="2025-11-21T14:22:00Z" w16du:dateUtc="2025-11-21T20:22:00Z">
            <w:rPr>
              <w:rFonts w:ascii="Consolas" w:hAnsi="Consolas" w:cs="Consolas"/>
              <w:color w:val="000000"/>
              <w:sz w:val="17"/>
              <w:szCs w:val="17"/>
            </w:rPr>
          </w:rPrChange>
        </w:rPr>
        <w:t xml:space="preserve"> </w:t>
      </w:r>
    </w:p>
    <w:p w14:paraId="7130996F" w14:textId="27020F3A"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67" w:author="Reinders, Stephanie [CSAFE]" w:date="2025-11-21T14:22:00Z" w16du:dateUtc="2025-11-21T20:22:00Z">
            <w:rPr>
              <w:rFonts w:ascii="Consolas" w:hAnsi="Consolas" w:cs="Consolas"/>
              <w:sz w:val="17"/>
              <w:szCs w:val="17"/>
            </w:rPr>
          </w:rPrChange>
        </w:rPr>
      </w:pPr>
      <w:r w:rsidRPr="002F0FF7">
        <w:rPr>
          <w:rFonts w:ascii="Consolas" w:hAnsi="Consolas" w:cs="Consolas"/>
          <w:color w:val="000000"/>
          <w:sz w:val="20"/>
          <w:szCs w:val="20"/>
          <w:rPrChange w:id="268"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69" w:author="Reinders, Stephanie [CSAFE]" w:date="2025-11-21T14:22:00Z" w16du:dateUtc="2025-11-21T20:22:00Z">
            <w:rPr>
              <w:rFonts w:ascii="Consolas" w:hAnsi="Consolas" w:cs="Consolas"/>
              <w:color w:val="008800"/>
              <w:sz w:val="17"/>
              <w:szCs w:val="17"/>
            </w:rPr>
          </w:rPrChange>
        </w:rPr>
        <w:t>"shinycssloaders"</w:t>
      </w:r>
      <w:r w:rsidRPr="002F0FF7">
        <w:rPr>
          <w:rFonts w:ascii="Consolas" w:hAnsi="Consolas" w:cs="Consolas"/>
          <w:color w:val="666600"/>
          <w:sz w:val="20"/>
          <w:szCs w:val="20"/>
          <w:rPrChange w:id="270"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71"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72" w:author="Reinders, Stephanie [CSAFE]" w:date="2025-11-21T14:22:00Z" w16du:dateUtc="2025-11-21T20:22:00Z">
            <w:rPr>
              <w:rFonts w:ascii="Consolas" w:hAnsi="Consolas" w:cs="Consolas"/>
              <w:color w:val="008800"/>
              <w:sz w:val="17"/>
              <w:szCs w:val="17"/>
            </w:rPr>
          </w:rPrChange>
        </w:rPr>
        <w:t>"shinyjs"</w:t>
      </w:r>
      <w:r w:rsidRPr="002F0FF7">
        <w:rPr>
          <w:rFonts w:ascii="Consolas" w:hAnsi="Consolas" w:cs="Consolas"/>
          <w:color w:val="666600"/>
          <w:sz w:val="20"/>
          <w:szCs w:val="20"/>
          <w:rPrChange w:id="273" w:author="Reinders, Stephanie [CSAFE]" w:date="2025-11-21T14:22:00Z" w16du:dateUtc="2025-11-21T20:22:00Z">
            <w:rPr>
              <w:rFonts w:ascii="Consolas" w:hAnsi="Consolas" w:cs="Consolas"/>
              <w:color w:val="666600"/>
              <w:sz w:val="17"/>
              <w:szCs w:val="17"/>
            </w:rPr>
          </w:rPrChange>
        </w:rPr>
        <w:t>)</w:t>
      </w:r>
    </w:p>
    <w:p w14:paraId="707B2CBC" w14:textId="50BA55EA"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74" w:author="Reinders, Stephanie [CSAFE]" w:date="2025-11-21T14:22:00Z" w16du:dateUtc="2025-11-21T20:22:00Z">
            <w:rPr>
              <w:rFonts w:ascii="Consolas" w:hAnsi="Consolas" w:cs="Consolas"/>
              <w:sz w:val="17"/>
              <w:szCs w:val="17"/>
            </w:rPr>
          </w:rPrChange>
        </w:rPr>
      </w:pPr>
      <w:r w:rsidRPr="002F0FF7">
        <w:rPr>
          <w:rFonts w:ascii="Consolas" w:hAnsi="Consolas" w:cs="Consolas"/>
          <w:color w:val="000088"/>
          <w:sz w:val="20"/>
          <w:szCs w:val="20"/>
          <w:rPrChange w:id="275" w:author="Reinders, Stephanie [CSAFE]" w:date="2025-11-21T14:22:00Z" w16du:dateUtc="2025-11-21T20:22:00Z">
            <w:rPr>
              <w:rFonts w:ascii="Consolas" w:hAnsi="Consolas" w:cs="Consolas"/>
              <w:color w:val="000088"/>
              <w:sz w:val="17"/>
              <w:szCs w:val="17"/>
            </w:rPr>
          </w:rPrChange>
        </w:rPr>
        <w:t>for</w:t>
      </w:r>
      <w:r w:rsidRPr="002F0FF7">
        <w:rPr>
          <w:rFonts w:ascii="Consolas" w:hAnsi="Consolas" w:cs="Consolas"/>
          <w:color w:val="000000"/>
          <w:sz w:val="20"/>
          <w:szCs w:val="20"/>
          <w:rPrChange w:id="276"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666600"/>
          <w:sz w:val="20"/>
          <w:szCs w:val="20"/>
          <w:rPrChange w:id="277"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78" w:author="Reinders, Stephanie [CSAFE]" w:date="2025-11-21T14:22:00Z" w16du:dateUtc="2025-11-21T20:22:00Z">
            <w:rPr>
              <w:rFonts w:ascii="Consolas" w:hAnsi="Consolas" w:cs="Consolas"/>
              <w:color w:val="000000"/>
              <w:sz w:val="17"/>
              <w:szCs w:val="17"/>
            </w:rPr>
          </w:rPrChange>
        </w:rPr>
        <w:t xml:space="preserve">pkg </w:t>
      </w:r>
      <w:r w:rsidRPr="002F0FF7">
        <w:rPr>
          <w:rFonts w:ascii="Consolas" w:hAnsi="Consolas" w:cs="Consolas"/>
          <w:color w:val="000088"/>
          <w:sz w:val="20"/>
          <w:szCs w:val="20"/>
          <w:rPrChange w:id="279" w:author="Reinders, Stephanie [CSAFE]" w:date="2025-11-21T14:22:00Z" w16du:dateUtc="2025-11-21T20:22:00Z">
            <w:rPr>
              <w:rFonts w:ascii="Consolas" w:hAnsi="Consolas" w:cs="Consolas"/>
              <w:color w:val="000088"/>
              <w:sz w:val="17"/>
              <w:szCs w:val="17"/>
            </w:rPr>
          </w:rPrChange>
        </w:rPr>
        <w:t>in</w:t>
      </w:r>
      <w:r w:rsidRPr="002F0FF7">
        <w:rPr>
          <w:rFonts w:ascii="Consolas" w:hAnsi="Consolas" w:cs="Consolas"/>
          <w:color w:val="000000"/>
          <w:sz w:val="20"/>
          <w:szCs w:val="20"/>
          <w:rPrChange w:id="280" w:author="Reinders, Stephanie [CSAFE]" w:date="2025-11-21T14:22:00Z" w16du:dateUtc="2025-11-21T20:22:00Z">
            <w:rPr>
              <w:rFonts w:ascii="Consolas" w:hAnsi="Consolas" w:cs="Consolas"/>
              <w:color w:val="000000"/>
              <w:sz w:val="17"/>
              <w:szCs w:val="17"/>
            </w:rPr>
          </w:rPrChange>
        </w:rPr>
        <w:t xml:space="preserve"> cran_packages</w:t>
      </w:r>
      <w:r w:rsidRPr="002F0FF7">
        <w:rPr>
          <w:rFonts w:ascii="Consolas" w:hAnsi="Consolas" w:cs="Consolas"/>
          <w:color w:val="666600"/>
          <w:sz w:val="20"/>
          <w:szCs w:val="20"/>
          <w:rPrChange w:id="281"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82"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666600"/>
          <w:sz w:val="20"/>
          <w:szCs w:val="20"/>
          <w:rPrChange w:id="283" w:author="Reinders, Stephanie [CSAFE]" w:date="2025-11-21T14:22:00Z" w16du:dateUtc="2025-11-21T20:22:00Z">
            <w:rPr>
              <w:rFonts w:ascii="Consolas" w:hAnsi="Consolas" w:cs="Consolas"/>
              <w:color w:val="666600"/>
              <w:sz w:val="17"/>
              <w:szCs w:val="17"/>
            </w:rPr>
          </w:rPrChange>
        </w:rPr>
        <w:t>{</w:t>
      </w:r>
    </w:p>
    <w:p w14:paraId="40701A6A" w14:textId="276DCA75"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84" w:author="Reinders, Stephanie [CSAFE]" w:date="2025-11-21T14:22:00Z" w16du:dateUtc="2025-11-21T20:22:00Z">
            <w:rPr>
              <w:rFonts w:ascii="Consolas" w:hAnsi="Consolas" w:cs="Consolas"/>
              <w:sz w:val="17"/>
              <w:szCs w:val="17"/>
            </w:rPr>
          </w:rPrChange>
        </w:rPr>
      </w:pPr>
      <w:r w:rsidRPr="002F0FF7">
        <w:rPr>
          <w:rFonts w:ascii="Consolas" w:hAnsi="Consolas" w:cs="Consolas"/>
          <w:color w:val="000000"/>
          <w:sz w:val="20"/>
          <w:szCs w:val="20"/>
          <w:rPrChange w:id="285" w:author="Reinders, Stephanie [CSAFE]" w:date="2025-11-21T14:22:00Z" w16du:dateUtc="2025-11-21T20:22:00Z">
            <w:rPr>
              <w:rFonts w:ascii="Consolas" w:hAnsi="Consolas" w:cs="Consolas"/>
              <w:color w:val="000000"/>
              <w:sz w:val="17"/>
              <w:szCs w:val="17"/>
            </w:rPr>
          </w:rPrChange>
        </w:rPr>
        <w:t xml:space="preserve">  install</w:t>
      </w:r>
      <w:r w:rsidRPr="002F0FF7">
        <w:rPr>
          <w:rFonts w:ascii="Consolas" w:hAnsi="Consolas" w:cs="Consolas"/>
          <w:color w:val="666600"/>
          <w:sz w:val="20"/>
          <w:szCs w:val="20"/>
          <w:rPrChange w:id="286"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87" w:author="Reinders, Stephanie [CSAFE]" w:date="2025-11-21T14:22:00Z" w16du:dateUtc="2025-11-21T20:22:00Z">
            <w:rPr>
              <w:rFonts w:ascii="Consolas" w:hAnsi="Consolas" w:cs="Consolas"/>
              <w:color w:val="000000"/>
              <w:sz w:val="17"/>
              <w:szCs w:val="17"/>
            </w:rPr>
          </w:rPrChange>
        </w:rPr>
        <w:t>packages</w:t>
      </w:r>
      <w:r w:rsidRPr="002F0FF7">
        <w:rPr>
          <w:rFonts w:ascii="Consolas" w:hAnsi="Consolas" w:cs="Consolas"/>
          <w:color w:val="666600"/>
          <w:sz w:val="20"/>
          <w:szCs w:val="20"/>
          <w:rPrChange w:id="288"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89" w:author="Reinders, Stephanie [CSAFE]" w:date="2025-11-21T14:22:00Z" w16du:dateUtc="2025-11-21T20:22:00Z">
            <w:rPr>
              <w:rFonts w:ascii="Consolas" w:hAnsi="Consolas" w:cs="Consolas"/>
              <w:color w:val="000000"/>
              <w:sz w:val="17"/>
              <w:szCs w:val="17"/>
            </w:rPr>
          </w:rPrChange>
        </w:rPr>
        <w:t>pkg</w:t>
      </w:r>
      <w:r w:rsidRPr="002F0FF7">
        <w:rPr>
          <w:rFonts w:ascii="Consolas" w:hAnsi="Consolas" w:cs="Consolas"/>
          <w:color w:val="666600"/>
          <w:sz w:val="20"/>
          <w:szCs w:val="20"/>
          <w:rPrChange w:id="290" w:author="Reinders, Stephanie [CSAFE]" w:date="2025-11-21T14:22:00Z" w16du:dateUtc="2025-11-21T20:22:00Z">
            <w:rPr>
              <w:rFonts w:ascii="Consolas" w:hAnsi="Consolas" w:cs="Consolas"/>
              <w:color w:val="666600"/>
              <w:sz w:val="17"/>
              <w:szCs w:val="17"/>
            </w:rPr>
          </w:rPrChange>
        </w:rPr>
        <w:t>)</w:t>
      </w:r>
    </w:p>
    <w:p w14:paraId="27B22090" w14:textId="16CFBE52" w:rsidR="000A0738" w:rsidRPr="002F0FF7"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291" w:author="Reinders, Stephanie [CSAFE]" w:date="2025-11-21T13:55:00Z" w16du:dateUtc="2025-11-21T19:55:00Z"/>
          <w:rFonts w:ascii="Consolas" w:hAnsi="Consolas" w:cs="Consolas"/>
          <w:sz w:val="20"/>
          <w:szCs w:val="20"/>
          <w:rPrChange w:id="292" w:author="Reinders, Stephanie [CSAFE]" w:date="2025-11-21T14:22:00Z" w16du:dateUtc="2025-11-21T20:22:00Z">
            <w:rPr>
              <w:del w:id="293" w:author="Reinders, Stephanie [CSAFE]" w:date="2025-11-21T13:55:00Z" w16du:dateUtc="2025-11-21T19:55:00Z"/>
              <w:rFonts w:ascii="Consolas" w:hAnsi="Consolas" w:cs="Consolas"/>
              <w:sz w:val="17"/>
              <w:szCs w:val="17"/>
            </w:rPr>
          </w:rPrChange>
        </w:rPr>
      </w:pPr>
      <w:r w:rsidRPr="002F0FF7">
        <w:rPr>
          <w:rFonts w:ascii="Consolas" w:hAnsi="Consolas" w:cs="Consolas"/>
          <w:color w:val="666600"/>
          <w:sz w:val="20"/>
          <w:szCs w:val="20"/>
          <w:rPrChange w:id="294" w:author="Reinders, Stephanie [CSAFE]" w:date="2025-11-21T14:22:00Z" w16du:dateUtc="2025-11-21T20:22:00Z">
            <w:rPr>
              <w:rFonts w:ascii="Consolas" w:hAnsi="Consolas" w:cs="Consolas"/>
              <w:color w:val="666600"/>
              <w:sz w:val="17"/>
              <w:szCs w:val="17"/>
            </w:rPr>
          </w:rPrChange>
        </w:rPr>
        <w:t>}</w:t>
      </w:r>
    </w:p>
    <w:p w14:paraId="7797F5CC" w14:textId="77777777" w:rsidR="000A0738" w:rsidRPr="002F0FF7" w:rsidRDefault="000A0738" w:rsidP="00766B03">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95" w:author="Reinders, Stephanie [CSAFE]" w:date="2025-11-21T14:22:00Z" w16du:dateUtc="2025-11-21T20:22:00Z">
            <w:rPr>
              <w:rFonts w:ascii="Consolas" w:hAnsi="Consolas" w:cs="Consolas"/>
              <w:sz w:val="17"/>
              <w:szCs w:val="17"/>
            </w:rPr>
          </w:rPrChange>
        </w:rPr>
      </w:pPr>
      <w:r w:rsidRPr="002F0FF7">
        <w:rPr>
          <w:rFonts w:ascii="Consolas" w:hAnsi="Consolas" w:cs="Consolas"/>
          <w:color w:val="000000"/>
          <w:sz w:val="20"/>
          <w:szCs w:val="20"/>
          <w:rPrChange w:id="296" w:author="Reinders, Stephanie [CSAFE]" w:date="2025-11-21T14:22:00Z" w16du:dateUtc="2025-11-21T20:22:00Z">
            <w:rPr>
              <w:rFonts w:ascii="Consolas" w:hAnsi="Consolas" w:cs="Consolas"/>
              <w:color w:val="000000"/>
              <w:sz w:val="17"/>
              <w:szCs w:val="17"/>
            </w:rPr>
          </w:rPrChange>
        </w:rPr>
        <w:t> </w:t>
      </w:r>
    </w:p>
    <w:p w14:paraId="1BBD89E0" w14:textId="2B96A4EE" w:rsidR="000A0738"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297" w:author="Reinders, Stephanie [CSAFE]" w:date="2025-11-21T13:55:00Z" w16du:dateUtc="2025-11-21T19:55:00Z"/>
          <w:rFonts w:ascii="Consolas" w:hAnsi="Consolas" w:cs="Consolas"/>
          <w:sz w:val="17"/>
          <w:szCs w:val="17"/>
        </w:rPr>
      </w:pPr>
      <w:del w:id="298" w:author="Reinders, Stephanie [CSAFE]" w:date="2025-11-21T13:55:00Z" w16du:dateUtc="2025-11-21T19:55:00Z">
        <w:r w:rsidDel="00766B03">
          <w:rPr>
            <w:rFonts w:ascii="Consolas" w:hAnsi="Consolas" w:cs="Consolas"/>
            <w:color w:val="880000"/>
            <w:sz w:val="17"/>
            <w:szCs w:val="17"/>
          </w:rPr>
          <w:delText># Install packages from GitHub</w:delText>
        </w:r>
      </w:del>
    </w:p>
    <w:p w14:paraId="515F061B" w14:textId="14DE52F3" w:rsidR="000A0738"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299" w:author="Reinders, Stephanie [CSAFE]" w:date="2025-11-21T13:55:00Z" w16du:dateUtc="2025-11-21T19:55:00Z"/>
          <w:rFonts w:ascii="Consolas" w:hAnsi="Consolas" w:cs="Consolas"/>
          <w:sz w:val="17"/>
          <w:szCs w:val="17"/>
        </w:rPr>
      </w:pPr>
      <w:del w:id="300" w:author="Reinders, Stephanie [CSAFE]" w:date="2025-11-21T13:55:00Z" w16du:dateUtc="2025-11-21T19:55:00Z">
        <w:r w:rsidDel="00766B03">
          <w:rPr>
            <w:rFonts w:ascii="Consolas" w:hAnsi="Consolas" w:cs="Consolas"/>
            <w:color w:val="000000"/>
            <w:sz w:val="17"/>
            <w:szCs w:val="17"/>
          </w:rPr>
          <w:delText xml:space="preserve">github_packages </w:delText>
        </w:r>
        <w:r w:rsidDel="00766B03">
          <w:rPr>
            <w:rFonts w:ascii="Consolas" w:hAnsi="Consolas" w:cs="Consolas"/>
            <w:color w:val="666600"/>
            <w:sz w:val="17"/>
            <w:szCs w:val="17"/>
          </w:rPr>
          <w:delText>&lt;-</w:delText>
        </w:r>
        <w:r w:rsidDel="00766B03">
          <w:rPr>
            <w:rFonts w:ascii="Consolas" w:hAnsi="Consolas" w:cs="Consolas"/>
            <w:color w:val="000000"/>
            <w:sz w:val="17"/>
            <w:szCs w:val="17"/>
          </w:rPr>
          <w:delText xml:space="preserve"> c</w:delText>
        </w:r>
        <w:r w:rsidDel="00766B03">
          <w:rPr>
            <w:rFonts w:ascii="Consolas" w:hAnsi="Consolas" w:cs="Consolas"/>
            <w:color w:val="666600"/>
            <w:sz w:val="17"/>
            <w:szCs w:val="17"/>
          </w:rPr>
          <w:delText>(</w:delText>
        </w:r>
        <w:r w:rsidDel="00766B03">
          <w:rPr>
            <w:rFonts w:ascii="Consolas" w:hAnsi="Consolas" w:cs="Consolas"/>
            <w:color w:val="008800"/>
            <w:sz w:val="17"/>
            <w:szCs w:val="17"/>
          </w:rPr>
          <w:delText>"heike/bulletxtrctr"</w:delText>
        </w:r>
        <w:r w:rsidDel="00766B03">
          <w:rPr>
            <w:rFonts w:ascii="Consolas" w:hAnsi="Consolas" w:cs="Consolas"/>
            <w:color w:val="666600"/>
            <w:sz w:val="17"/>
            <w:szCs w:val="17"/>
          </w:rPr>
          <w:delText>,</w:delText>
        </w:r>
        <w:r w:rsidDel="00766B03">
          <w:rPr>
            <w:rFonts w:ascii="Consolas" w:hAnsi="Consolas" w:cs="Consolas"/>
            <w:color w:val="000000"/>
            <w:sz w:val="17"/>
            <w:szCs w:val="17"/>
          </w:rPr>
          <w:delText xml:space="preserve"> </w:delText>
        </w:r>
        <w:r w:rsidDel="00766B03">
          <w:rPr>
            <w:rFonts w:ascii="Consolas" w:hAnsi="Consolas" w:cs="Consolas"/>
            <w:color w:val="008800"/>
            <w:sz w:val="17"/>
            <w:szCs w:val="17"/>
          </w:rPr>
          <w:delText>"heike/x3ptools"</w:delText>
        </w:r>
        <w:r w:rsidDel="00766B03">
          <w:rPr>
            <w:rFonts w:ascii="Consolas" w:hAnsi="Consolas" w:cs="Consolas"/>
            <w:color w:val="666600"/>
            <w:sz w:val="17"/>
            <w:szCs w:val="17"/>
          </w:rPr>
          <w:delText>)</w:delText>
        </w:r>
      </w:del>
    </w:p>
    <w:p w14:paraId="457A0855" w14:textId="79A81079" w:rsidR="000A0738"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301" w:author="Reinders, Stephanie [CSAFE]" w:date="2025-11-21T13:55:00Z" w16du:dateUtc="2025-11-21T19:55:00Z"/>
          <w:rFonts w:ascii="Consolas" w:hAnsi="Consolas" w:cs="Consolas"/>
          <w:sz w:val="17"/>
          <w:szCs w:val="17"/>
        </w:rPr>
      </w:pPr>
      <w:del w:id="302" w:author="Reinders, Stephanie [CSAFE]" w:date="2025-11-21T13:55:00Z" w16du:dateUtc="2025-11-21T19:55:00Z">
        <w:r w:rsidDel="00766B03">
          <w:rPr>
            <w:rFonts w:ascii="Consolas" w:hAnsi="Consolas" w:cs="Consolas"/>
            <w:color w:val="000088"/>
            <w:sz w:val="17"/>
            <w:szCs w:val="17"/>
          </w:rPr>
          <w:delText>for</w:delText>
        </w:r>
        <w:r w:rsidDel="00766B03">
          <w:rPr>
            <w:rFonts w:ascii="Consolas" w:hAnsi="Consolas" w:cs="Consolas"/>
            <w:color w:val="000000"/>
            <w:sz w:val="17"/>
            <w:szCs w:val="17"/>
          </w:rPr>
          <w:delText xml:space="preserve"> </w:delText>
        </w:r>
        <w:r w:rsidDel="00766B03">
          <w:rPr>
            <w:rFonts w:ascii="Consolas" w:hAnsi="Consolas" w:cs="Consolas"/>
            <w:color w:val="666600"/>
            <w:sz w:val="17"/>
            <w:szCs w:val="17"/>
          </w:rPr>
          <w:delText>(</w:delText>
        </w:r>
        <w:r w:rsidDel="00766B03">
          <w:rPr>
            <w:rFonts w:ascii="Consolas" w:hAnsi="Consolas" w:cs="Consolas"/>
            <w:color w:val="000000"/>
            <w:sz w:val="17"/>
            <w:szCs w:val="17"/>
          </w:rPr>
          <w:delText xml:space="preserve">pkg </w:delText>
        </w:r>
        <w:r w:rsidDel="00766B03">
          <w:rPr>
            <w:rFonts w:ascii="Consolas" w:hAnsi="Consolas" w:cs="Consolas"/>
            <w:color w:val="000088"/>
            <w:sz w:val="17"/>
            <w:szCs w:val="17"/>
          </w:rPr>
          <w:delText>in</w:delText>
        </w:r>
        <w:r w:rsidDel="00766B03">
          <w:rPr>
            <w:rFonts w:ascii="Consolas" w:hAnsi="Consolas" w:cs="Consolas"/>
            <w:color w:val="000000"/>
            <w:sz w:val="17"/>
            <w:szCs w:val="17"/>
          </w:rPr>
          <w:delText xml:space="preserve"> github_packages</w:delText>
        </w:r>
        <w:r w:rsidDel="00766B03">
          <w:rPr>
            <w:rFonts w:ascii="Consolas" w:hAnsi="Consolas" w:cs="Consolas"/>
            <w:color w:val="666600"/>
            <w:sz w:val="17"/>
            <w:szCs w:val="17"/>
          </w:rPr>
          <w:delText>)</w:delText>
        </w:r>
        <w:r w:rsidDel="00766B03">
          <w:rPr>
            <w:rFonts w:ascii="Consolas" w:hAnsi="Consolas" w:cs="Consolas"/>
            <w:color w:val="000000"/>
            <w:sz w:val="17"/>
            <w:szCs w:val="17"/>
          </w:rPr>
          <w:delText xml:space="preserve"> </w:delText>
        </w:r>
        <w:r w:rsidDel="00766B03">
          <w:rPr>
            <w:rFonts w:ascii="Consolas" w:hAnsi="Consolas" w:cs="Consolas"/>
            <w:color w:val="666600"/>
            <w:sz w:val="17"/>
            <w:szCs w:val="17"/>
          </w:rPr>
          <w:delText>{</w:delText>
        </w:r>
      </w:del>
    </w:p>
    <w:p w14:paraId="759E8C80" w14:textId="21777D5C" w:rsidR="000A0738"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303" w:author="Reinders, Stephanie [CSAFE]" w:date="2025-11-21T13:55:00Z" w16du:dateUtc="2025-11-21T19:55:00Z"/>
          <w:rFonts w:ascii="Consolas" w:hAnsi="Consolas" w:cs="Consolas"/>
          <w:sz w:val="17"/>
          <w:szCs w:val="17"/>
        </w:rPr>
      </w:pPr>
      <w:del w:id="304" w:author="Reinders, Stephanie [CSAFE]" w:date="2025-11-21T13:55:00Z" w16du:dateUtc="2025-11-21T19:55:00Z">
        <w:r w:rsidDel="00766B03">
          <w:rPr>
            <w:rFonts w:ascii="Consolas" w:hAnsi="Consolas" w:cs="Consolas"/>
            <w:color w:val="000000"/>
            <w:sz w:val="17"/>
            <w:szCs w:val="17"/>
          </w:rPr>
          <w:delText xml:space="preserve">  devtools</w:delText>
        </w:r>
        <w:r w:rsidDel="00766B03">
          <w:rPr>
            <w:rFonts w:ascii="Consolas" w:hAnsi="Consolas" w:cs="Consolas"/>
            <w:color w:val="666600"/>
            <w:sz w:val="17"/>
            <w:szCs w:val="17"/>
          </w:rPr>
          <w:delText>::</w:delText>
        </w:r>
        <w:r w:rsidDel="00766B03">
          <w:rPr>
            <w:rFonts w:ascii="Consolas" w:hAnsi="Consolas" w:cs="Consolas"/>
            <w:color w:val="000000"/>
            <w:sz w:val="17"/>
            <w:szCs w:val="17"/>
          </w:rPr>
          <w:delText>install_github</w:delText>
        </w:r>
        <w:r w:rsidDel="00766B03">
          <w:rPr>
            <w:rFonts w:ascii="Consolas" w:hAnsi="Consolas" w:cs="Consolas"/>
            <w:color w:val="666600"/>
            <w:sz w:val="17"/>
            <w:szCs w:val="17"/>
          </w:rPr>
          <w:delText>(</w:delText>
        </w:r>
        <w:r w:rsidDel="00766B03">
          <w:rPr>
            <w:rFonts w:ascii="Consolas" w:hAnsi="Consolas" w:cs="Consolas"/>
            <w:color w:val="000000"/>
            <w:sz w:val="17"/>
            <w:szCs w:val="17"/>
          </w:rPr>
          <w:delText>pkg</w:delText>
        </w:r>
        <w:r w:rsidDel="00766B03">
          <w:rPr>
            <w:rFonts w:ascii="Consolas" w:hAnsi="Consolas" w:cs="Consolas"/>
            <w:color w:val="666600"/>
            <w:sz w:val="17"/>
            <w:szCs w:val="17"/>
          </w:rPr>
          <w:delText>)</w:delText>
        </w:r>
      </w:del>
    </w:p>
    <w:p w14:paraId="18B7FF3A" w14:textId="235ED995" w:rsidR="000A0738"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305" w:author="Reinders, Stephanie [CSAFE]" w:date="2025-11-21T13:55:00Z" w16du:dateUtc="2025-11-21T19:55:00Z"/>
          <w:rFonts w:ascii="Consolas" w:hAnsi="Consolas" w:cs="Consolas"/>
          <w:sz w:val="17"/>
          <w:szCs w:val="17"/>
        </w:rPr>
      </w:pPr>
      <w:del w:id="306" w:author="Reinders, Stephanie [CSAFE]" w:date="2025-11-21T13:55:00Z" w16du:dateUtc="2025-11-21T19:55:00Z">
        <w:r w:rsidDel="00766B03">
          <w:rPr>
            <w:rFonts w:ascii="Consolas" w:hAnsi="Consolas" w:cs="Consolas"/>
            <w:color w:val="666600"/>
            <w:sz w:val="17"/>
            <w:szCs w:val="17"/>
          </w:rPr>
          <w:delText>}</w:delText>
        </w:r>
      </w:del>
    </w:p>
    <w:p w14:paraId="7B6FF808" w14:textId="369ABA1A" w:rsidR="000117A6" w:rsidRDefault="000117A6" w:rsidP="00E40B43">
      <w:pPr>
        <w:rPr>
          <w:lang w:val="en-US"/>
        </w:rPr>
      </w:pPr>
    </w:p>
    <w:p w14:paraId="1FD33708" w14:textId="77777777" w:rsidR="00E40B43" w:rsidRDefault="00E40B43" w:rsidP="00E40B43">
      <w:pPr>
        <w:keepNext/>
      </w:pPr>
      <w:r>
        <w:rPr>
          <w:noProof/>
          <w:lang w:val="en-US"/>
          <w14:ligatures w14:val="none"/>
        </w:rPr>
        <mc:AlternateContent>
          <mc:Choice Requires="wpg">
            <w:drawing>
              <wp:inline distT="0" distB="0" distL="0" distR="0" wp14:anchorId="0DBA7A84" wp14:editId="6AAE6715">
                <wp:extent cx="6756400" cy="3657278"/>
                <wp:effectExtent l="12700" t="0" r="0" b="635"/>
                <wp:docPr id="939536022" name="Group 15"/>
                <wp:cNvGraphicFramePr/>
                <a:graphic xmlns:a="http://schemas.openxmlformats.org/drawingml/2006/main">
                  <a:graphicData uri="http://schemas.microsoft.com/office/word/2010/wordprocessingGroup">
                    <wpg:wgp>
                      <wpg:cNvGrpSpPr/>
                      <wpg:grpSpPr>
                        <a:xfrm>
                          <a:off x="0" y="0"/>
                          <a:ext cx="6756400" cy="3657278"/>
                          <a:chOff x="0" y="0"/>
                          <a:chExt cx="6818462" cy="3690620"/>
                        </a:xfrm>
                      </wpg:grpSpPr>
                      <pic:pic xmlns:pic="http://schemas.openxmlformats.org/drawingml/2006/picture">
                        <pic:nvPicPr>
                          <pic:cNvPr id="1238182767" name="Picture 14" descr="A screenshot of a computer&#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62062" y="0"/>
                            <a:ext cx="6756400" cy="3690620"/>
                          </a:xfrm>
                          <a:prstGeom prst="rect">
                            <a:avLst/>
                          </a:prstGeom>
                        </pic:spPr>
                      </pic:pic>
                      <wps:wsp>
                        <wps:cNvPr id="116201624" name="Oval 1"/>
                        <wps:cNvSpPr/>
                        <wps:spPr>
                          <a:xfrm>
                            <a:off x="28754" y="33475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34745" name="Straight Arrow Connector 5"/>
                        <wps:cNvCnPr/>
                        <wps:spPr>
                          <a:xfrm flipH="1" flipV="1">
                            <a:off x="571739" y="693707"/>
                            <a:ext cx="342900" cy="23622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910515" name="Oval 1"/>
                        <wps:cNvSpPr/>
                        <wps:spPr>
                          <a:xfrm>
                            <a:off x="0" y="271564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440063" name="Straight Arrow Connector 5"/>
                        <wps:cNvCnPr/>
                        <wps:spPr>
                          <a:xfrm flipH="1">
                            <a:off x="582043" y="2393590"/>
                            <a:ext cx="329964" cy="319897"/>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E9339E" id="Group 15" o:spid="_x0000_s1026" style="width:532pt;height:287.95pt;mso-position-horizontal-relative:char;mso-position-vertical-relative:line" coordsize="68184,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computer&#10;&#10;AI-generated content may be incorrect." style="position:absolute;left:620;width:67564;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">
                  <v:imagedata r:id="rId21" o:title="A screenshot of a computer&#10;&#10;AI-generated content may be incorrect"/>
                </v:shape>
                <v:oval id="Oval 1" o:spid="_x0000_s1028" style="position:absolute;left:287;top:3347;width:529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" filled="f" strokecolor="#e00" strokeweight="2pt"/>
                <v:shapetype id="_x0000_t32" coordsize="21600,21600" o:spt="32" o:oned="t" path="m,l21600,21600e" filled="f">
                  <v:path arrowok="t" fillok="f" o:connecttype="none"/>
                  <o:lock v:ext="edit" shapetype="t"/>
                </v:shapetype>
                <v:shape id="Straight Arrow Connector 5" o:spid="_x0000_s1029" type="#_x0000_t32" style="position:absolute;left:5717;top:6937;width:3429;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" strokecolor="#e00" strokeweight="1.5pt">
                  <v:stroke endarrow="block"/>
                </v:shape>
                <v:oval id="Oval 1" o:spid="_x0000_s1030" style="position:absolute;top:27156;width:5290;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" filled="f" strokecolor="#e00" strokeweight="2pt"/>
                <v:shape id="Straight Arrow Connector 5" o:spid="_x0000_s1031" type="#_x0000_t32" style="position:absolute;left:5820;top:23935;width:3300;height: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" strokecolor="#e00" strokeweight="1.5pt">
                  <v:stroke endarrow="block"/>
                </v:shape>
                <w10:anchorlock/>
              </v:group>
            </w:pict>
          </mc:Fallback>
        </mc:AlternateContent>
      </w:r>
    </w:p>
    <w:p w14:paraId="54B93179" w14:textId="05454FDC" w:rsidR="00E40B43" w:rsidRDefault="00E40B43" w:rsidP="00E40B43">
      <w:pPr>
        <w:pStyle w:val="Caption"/>
        <w:rPr>
          <w:lang w:val="en-US"/>
        </w:rPr>
      </w:pPr>
      <w:bookmarkStart w:id="307" w:name="_Ref210810505"/>
      <w:r w:rsidRPr="00E9185C">
        <w:rPr>
          <w:lang w:val="en-US"/>
        </w:rPr>
        <w:t xml:space="preserve">Figure </w:t>
      </w:r>
      <w:r>
        <w:fldChar w:fldCharType="begin"/>
      </w:r>
      <w:r w:rsidRPr="00E9185C">
        <w:rPr>
          <w:lang w:val="en-US"/>
        </w:rPr>
        <w:instrText xml:space="preserve"> SEQ Figure \* ARABIC </w:instrText>
      </w:r>
      <w:r>
        <w:fldChar w:fldCharType="separate"/>
      </w:r>
      <w:ins w:id="308" w:author="Reinders, Stephanie [CSAFE]" w:date="2025-11-21T14:09:00Z" w16du:dateUtc="2025-11-21T20:09:00Z">
        <w:r w:rsidR="00DC0A92">
          <w:rPr>
            <w:noProof/>
            <w:lang w:val="en-US"/>
          </w:rPr>
          <w:t>5</w:t>
        </w:r>
      </w:ins>
      <w:del w:id="309" w:author="Reinders, Stephanie [CSAFE]" w:date="2025-11-21T13:40:00Z" w16du:dateUtc="2025-11-21T19:40:00Z">
        <w:r w:rsidR="003E075B" w:rsidDel="008A1BCC">
          <w:rPr>
            <w:noProof/>
            <w:lang w:val="en-US"/>
          </w:rPr>
          <w:delText>2</w:delText>
        </w:r>
      </w:del>
      <w:r>
        <w:fldChar w:fldCharType="end"/>
      </w:r>
      <w:bookmarkEnd w:id="307"/>
      <w:r>
        <w:rPr>
          <w:lang w:val="en-US"/>
        </w:rPr>
        <w:t>. The Console in RStudio.</w:t>
      </w:r>
    </w:p>
    <w:p w14:paraId="54F541DD" w14:textId="77777777" w:rsidR="00766B03" w:rsidRDefault="00766B03" w:rsidP="00766B03">
      <w:pPr>
        <w:rPr>
          <w:ins w:id="310" w:author="Reinders, Stephanie [CSAFE]" w:date="2025-11-21T13:58:00Z" w16du:dateUtc="2025-11-21T19:58:00Z"/>
          <w:lang w:val="en-US"/>
        </w:rPr>
      </w:pPr>
    </w:p>
    <w:p w14:paraId="555EB6DB" w14:textId="3F1CBA5A" w:rsidR="00766B03" w:rsidRDefault="00766B03" w:rsidP="00766B03">
      <w:pPr>
        <w:rPr>
          <w:ins w:id="311" w:author="Reinders, Stephanie [CSAFE]" w:date="2025-11-21T13:56:00Z" w16du:dateUtc="2025-11-21T19:56:00Z"/>
          <w:lang w:val="en-US"/>
        </w:rPr>
      </w:pPr>
      <w:ins w:id="312" w:author="Reinders, Stephanie [CSAFE]" w:date="2025-11-21T13:58:00Z" w16du:dateUtc="2025-11-21T19:58:00Z">
        <w:r w:rsidRPr="00E40B43">
          <w:rPr>
            <w:lang w:val="en-US"/>
          </w:rPr>
          <w:t xml:space="preserve">Install </w:t>
        </w:r>
        <w:r>
          <w:rPr>
            <w:lang w:val="en-US"/>
          </w:rPr>
          <w:t xml:space="preserve">the GitHub </w:t>
        </w:r>
        <w:r w:rsidRPr="00E40B43">
          <w:rPr>
            <w:lang w:val="en-US"/>
          </w:rPr>
          <w:t xml:space="preserve">packages </w:t>
        </w:r>
        <w:r>
          <w:rPr>
            <w:lang w:val="en-US"/>
          </w:rPr>
          <w:t>you downloaded in the previous section.</w:t>
        </w:r>
      </w:ins>
    </w:p>
    <w:p w14:paraId="73A7065D" w14:textId="161CA05F" w:rsidR="002F0FF7" w:rsidRDefault="002F0FF7" w:rsidP="002F0FF7">
      <w:pPr>
        <w:pStyle w:val="ListParagraph"/>
        <w:numPr>
          <w:ilvl w:val="0"/>
          <w:numId w:val="21"/>
        </w:numPr>
        <w:rPr>
          <w:ins w:id="313" w:author="Reinders, Stephanie [CSAFE]" w:date="2025-11-21T14:16:00Z" w16du:dateUtc="2025-11-21T20:16:00Z"/>
          <w:lang w:val="en-US"/>
        </w:rPr>
      </w:pPr>
      <w:ins w:id="314" w:author="Reinders, Stephanie [CSAFE]" w:date="2025-11-21T14:16:00Z" w16du:dateUtc="2025-11-21T20:16:00Z">
        <w:r w:rsidRPr="00EF7E44">
          <w:rPr>
            <w:lang w:val="en-US"/>
          </w:rPr>
          <w:t xml:space="preserve">Navigate to the </w:t>
        </w:r>
      </w:ins>
      <w:ins w:id="315" w:author="Reinders, Stephanie [CSAFE]" w:date="2025-11-21T14:17:00Z" w16du:dateUtc="2025-11-21T20:17:00Z">
        <w:r>
          <w:rPr>
            <w:lang w:val="en-US"/>
          </w:rPr>
          <w:t>grooveFinder</w:t>
        </w:r>
      </w:ins>
      <w:ins w:id="316" w:author="Reinders, Stephanie [CSAFE]" w:date="2025-11-21T14:16:00Z" w16du:dateUtc="2025-11-21T20:16:00Z">
        <w:r w:rsidRPr="00EF7E44">
          <w:rPr>
            <w:lang w:val="en-US"/>
          </w:rPr>
          <w:t xml:space="preserve"> folder</w:t>
        </w:r>
      </w:ins>
      <w:ins w:id="317" w:author="Reinders, Stephanie [CSAFE]" w:date="2025-11-21T14:17:00Z" w16du:dateUtc="2025-11-21T20:17:00Z">
        <w:r>
          <w:rPr>
            <w:lang w:val="en-US"/>
          </w:rPr>
          <w:t xml:space="preserve"> in the Finder (Mac) or File Explorer (Windows)</w:t>
        </w:r>
      </w:ins>
      <w:ins w:id="318" w:author="Reinders, Stephanie [CSAFE]" w:date="2025-11-21T14:16:00Z" w16du:dateUtc="2025-11-21T20:16:00Z">
        <w:r w:rsidRPr="00EF7E44">
          <w:rPr>
            <w:lang w:val="en-US"/>
          </w:rPr>
          <w:t xml:space="preserve"> that you </w:t>
        </w:r>
        <w:r>
          <w:rPr>
            <w:lang w:val="en-US"/>
          </w:rPr>
          <w:t>downloaded and unzipped during installation.</w:t>
        </w:r>
      </w:ins>
    </w:p>
    <w:p w14:paraId="32B939C0" w14:textId="5D015E02" w:rsidR="00766B03" w:rsidRDefault="00766B03" w:rsidP="00DC0A92">
      <w:pPr>
        <w:pStyle w:val="ListParagraph"/>
        <w:numPr>
          <w:ilvl w:val="0"/>
          <w:numId w:val="21"/>
        </w:numPr>
        <w:rPr>
          <w:ins w:id="319" w:author="Reinders, Stephanie [CSAFE]" w:date="2025-11-21T14:08:00Z" w16du:dateUtc="2025-11-21T20:08:00Z"/>
          <w:lang w:val="en-US"/>
        </w:rPr>
      </w:pPr>
      <w:ins w:id="320" w:author="Reinders, Stephanie [CSAFE]" w:date="2025-11-21T14:00:00Z" w16du:dateUtc="2025-11-21T20:00:00Z">
        <w:r>
          <w:rPr>
            <w:lang w:val="en-US"/>
          </w:rPr>
          <w:t xml:space="preserve">Double-click on grooveFinder.Rproj. </w:t>
        </w:r>
      </w:ins>
      <w:ins w:id="321" w:author="Reinders, Stephanie [CSAFE]" w:date="2025-11-21T14:01:00Z" w16du:dateUtc="2025-11-21T20:01:00Z">
        <w:r>
          <w:rPr>
            <w:lang w:val="en-US"/>
          </w:rPr>
          <w:t>This will open grooveFinder in RStudio</w:t>
        </w:r>
      </w:ins>
      <w:ins w:id="322" w:author="Reinders, Stephanie [CSAFE]" w:date="2025-11-21T14:06:00Z" w16du:dateUtc="2025-11-21T20:06:00Z">
        <w:r w:rsidR="00DC0A92">
          <w:rPr>
            <w:lang w:val="en-US"/>
          </w:rPr>
          <w:t xml:space="preserve"> and “grooveFinder-master” is displayed in the upper righ</w:t>
        </w:r>
      </w:ins>
      <w:ins w:id="323" w:author="Reinders, Stephanie [CSAFE]" w:date="2025-11-21T14:07:00Z" w16du:dateUtc="2025-11-21T20:07:00Z">
        <w:r w:rsidR="00DC0A92">
          <w:rPr>
            <w:lang w:val="en-US"/>
          </w:rPr>
          <w:t>t corner</w:t>
        </w:r>
      </w:ins>
      <w:ins w:id="324" w:author="Reinders, Stephanie [CSAFE]" w:date="2025-11-21T14:24:00Z" w16du:dateUtc="2025-11-21T20:24:00Z">
        <w:r w:rsidR="00A86057">
          <w:rPr>
            <w:lang w:val="en-US"/>
          </w:rPr>
          <w:t>.</w:t>
        </w:r>
      </w:ins>
      <w:ins w:id="325" w:author="Reinders, Stephanie [CSAFE]" w:date="2025-11-21T14:07:00Z" w16du:dateUtc="2025-11-21T20:07:00Z">
        <w:r w:rsidR="00DC0A92">
          <w:rPr>
            <w:lang w:val="en-US"/>
          </w:rPr>
          <w:t xml:space="preserve"> (</w:t>
        </w:r>
      </w:ins>
      <w:ins w:id="326" w:author="Reinders, Stephanie [CSAFE]" w:date="2025-11-21T14:08:00Z" w16du:dateUtc="2025-11-21T20:08:00Z">
        <w:r w:rsidR="00DC0A92">
          <w:rPr>
            <w:lang w:val="en-US"/>
          </w:rPr>
          <w:fldChar w:fldCharType="begin"/>
        </w:r>
        <w:r w:rsidR="00DC0A92">
          <w:rPr>
            <w:lang w:val="en-US"/>
          </w:rPr>
          <w:instrText xml:space="preserve"> REF _Ref214626509 \h </w:instrText>
        </w:r>
        <w:r w:rsidR="00DC0A92">
          <w:rPr>
            <w:lang w:val="en-US"/>
          </w:rPr>
        </w:r>
        <w:r w:rsidR="00DC0A92">
          <w:rPr>
            <w:lang w:val="en-US"/>
          </w:rPr>
          <w:fldChar w:fldCharType="separate"/>
        </w:r>
        <w:r w:rsidR="00DC0A92" w:rsidRPr="00DC0A92">
          <w:rPr>
            <w:lang w:val="en-US"/>
            <w:rPrChange w:id="327" w:author="Reinders, Stephanie [CSAFE]" w:date="2025-11-21T14:08:00Z" w16du:dateUtc="2025-11-21T20:08:00Z">
              <w:rPr/>
            </w:rPrChange>
          </w:rPr>
          <w:t xml:space="preserve">Figure </w:t>
        </w:r>
        <w:r w:rsidR="00DC0A92" w:rsidRPr="00DC0A92">
          <w:rPr>
            <w:noProof/>
            <w:lang w:val="en-US"/>
            <w:rPrChange w:id="328" w:author="Reinders, Stephanie [CSAFE]" w:date="2025-11-21T14:08:00Z" w16du:dateUtc="2025-11-21T20:08:00Z">
              <w:rPr>
                <w:noProof/>
              </w:rPr>
            </w:rPrChange>
          </w:rPr>
          <w:t>6</w:t>
        </w:r>
        <w:r w:rsidR="00DC0A92">
          <w:rPr>
            <w:lang w:val="en-US"/>
          </w:rPr>
          <w:fldChar w:fldCharType="end"/>
        </w:r>
        <w:r w:rsidR="00DC0A92">
          <w:rPr>
            <w:lang w:val="en-US"/>
          </w:rPr>
          <w:t>)</w:t>
        </w:r>
      </w:ins>
    </w:p>
    <w:p w14:paraId="154A3106" w14:textId="075B525B" w:rsidR="009551D7" w:rsidRDefault="00DC0A92" w:rsidP="00DC0A92">
      <w:pPr>
        <w:pStyle w:val="ListParagraph"/>
        <w:numPr>
          <w:ilvl w:val="0"/>
          <w:numId w:val="21"/>
        </w:numPr>
        <w:rPr>
          <w:ins w:id="329" w:author="Reinders, Stephanie [CSAFE]" w:date="2025-11-21T14:12:00Z" w16du:dateUtc="2025-11-21T20:12:00Z"/>
          <w:lang w:val="en-US"/>
        </w:rPr>
      </w:pPr>
      <w:ins w:id="330" w:author="Reinders, Stephanie [CSAFE]" w:date="2025-11-21T14:11:00Z" w16du:dateUtc="2025-11-21T20:11:00Z">
        <w:r>
          <w:rPr>
            <w:lang w:val="en-US"/>
          </w:rPr>
          <w:t>Open the Build tab and click Install to install grooveFinder</w:t>
        </w:r>
      </w:ins>
      <w:ins w:id="331" w:author="Reinders, Stephanie [CSAFE]" w:date="2025-11-21T14:24:00Z" w16du:dateUtc="2025-11-21T20:24:00Z">
        <w:r w:rsidR="00A86057">
          <w:rPr>
            <w:lang w:val="en-US"/>
          </w:rPr>
          <w:t>.</w:t>
        </w:r>
      </w:ins>
      <w:ins w:id="332" w:author="Reinders, Stephanie [CSAFE]" w:date="2025-11-21T14:11:00Z" w16du:dateUtc="2025-11-21T20:11:00Z">
        <w:r>
          <w:rPr>
            <w:lang w:val="en-US"/>
          </w:rPr>
          <w:t xml:space="preserve"> (</w:t>
        </w:r>
      </w:ins>
      <w:ins w:id="333" w:author="Reinders, Stephanie [CSAFE]" w:date="2025-11-21T14:12:00Z" w16du:dateUtc="2025-11-21T20:12:00Z">
        <w:r w:rsidR="00256610">
          <w:rPr>
            <w:lang w:val="en-US"/>
          </w:rPr>
          <w:fldChar w:fldCharType="begin"/>
        </w:r>
        <w:r w:rsidR="00256610">
          <w:rPr>
            <w:lang w:val="en-US"/>
          </w:rPr>
          <w:instrText xml:space="preserve"> REF _Ref214626758 \h </w:instrText>
        </w:r>
        <w:r w:rsidR="00256610">
          <w:rPr>
            <w:lang w:val="en-US"/>
          </w:rPr>
        </w:r>
        <w:r w:rsidR="00256610">
          <w:rPr>
            <w:lang w:val="en-US"/>
          </w:rPr>
          <w:fldChar w:fldCharType="separate"/>
        </w:r>
        <w:r w:rsidR="00256610" w:rsidRPr="00DC0A92">
          <w:rPr>
            <w:lang w:val="en-US"/>
            <w:rPrChange w:id="334" w:author="Reinders, Stephanie [CSAFE]" w:date="2025-11-21T14:09:00Z" w16du:dateUtc="2025-11-21T20:09:00Z">
              <w:rPr/>
            </w:rPrChange>
          </w:rPr>
          <w:t xml:space="preserve">Figure </w:t>
        </w:r>
        <w:r w:rsidR="00256610" w:rsidRPr="00DC0A92">
          <w:rPr>
            <w:noProof/>
            <w:lang w:val="en-US"/>
            <w:rPrChange w:id="335" w:author="Reinders, Stephanie [CSAFE]" w:date="2025-11-21T14:09:00Z" w16du:dateUtc="2025-11-21T20:09:00Z">
              <w:rPr>
                <w:noProof/>
              </w:rPr>
            </w:rPrChange>
          </w:rPr>
          <w:t>7</w:t>
        </w:r>
        <w:r w:rsidR="00256610">
          <w:rPr>
            <w:lang w:val="en-US"/>
          </w:rPr>
          <w:fldChar w:fldCharType="end"/>
        </w:r>
        <w:r w:rsidR="00256610">
          <w:rPr>
            <w:lang w:val="en-US"/>
          </w:rPr>
          <w:t>)</w:t>
        </w:r>
      </w:ins>
    </w:p>
    <w:p w14:paraId="017AA798" w14:textId="38D0CD24" w:rsidR="00DC0A92" w:rsidRPr="00DC0A92" w:rsidRDefault="009551D7" w:rsidP="00DC0A92">
      <w:pPr>
        <w:pStyle w:val="ListParagraph"/>
        <w:numPr>
          <w:ilvl w:val="0"/>
          <w:numId w:val="21"/>
        </w:numPr>
        <w:rPr>
          <w:ins w:id="336" w:author="Reinders, Stephanie [CSAFE]" w:date="2025-11-21T13:56:00Z" w16du:dateUtc="2025-11-21T19:56:00Z"/>
          <w:lang w:val="en-US"/>
        </w:rPr>
        <w:pPrChange w:id="337" w:author="Reinders, Stephanie [CSAFE]" w:date="2025-11-21T14:06:00Z" w16du:dateUtc="2025-11-21T20:06:00Z">
          <w:pPr>
            <w:pStyle w:val="Heading1"/>
          </w:pPr>
        </w:pPrChange>
      </w:pPr>
      <w:ins w:id="338" w:author="Reinders, Stephanie [CSAFE]" w:date="2025-11-21T14:12:00Z" w16du:dateUtc="2025-11-21T20:12:00Z">
        <w:r>
          <w:rPr>
            <w:lang w:val="en-US"/>
          </w:rPr>
          <w:t>Repeat these step</w:t>
        </w:r>
      </w:ins>
      <w:ins w:id="339" w:author="Reinders, Stephanie [CSAFE]" w:date="2025-11-21T14:13:00Z" w16du:dateUtc="2025-11-21T20:13:00Z">
        <w:r w:rsidR="006E1639">
          <w:rPr>
            <w:lang w:val="en-US"/>
          </w:rPr>
          <w:t>s</w:t>
        </w:r>
      </w:ins>
      <w:ins w:id="340" w:author="Reinders, Stephanie [CSAFE]" w:date="2025-11-21T14:12:00Z" w16du:dateUtc="2025-11-21T20:12:00Z">
        <w:r>
          <w:rPr>
            <w:lang w:val="en-US"/>
          </w:rPr>
          <w:t xml:space="preserve"> for x3ptools, bulletxtrctr, and bulletAnalyzr.</w:t>
        </w:r>
      </w:ins>
      <w:ins w:id="341" w:author="Reinders, Stephanie [CSAFE]" w:date="2025-11-21T14:11:00Z" w16du:dateUtc="2025-11-21T20:11:00Z">
        <w:r w:rsidR="00DC0A92">
          <w:rPr>
            <w:lang w:val="en-US"/>
          </w:rPr>
          <w:fldChar w:fldCharType="begin"/>
        </w:r>
        <w:r w:rsidR="00DC0A92">
          <w:rPr>
            <w:lang w:val="en-US"/>
          </w:rPr>
          <w:instrText xml:space="preserve"> REF _Ref214626724 \h </w:instrText>
        </w:r>
        <w:r w:rsidR="00DC0A92">
          <w:rPr>
            <w:lang w:val="en-US"/>
          </w:rPr>
        </w:r>
        <w:r w:rsidR="00DC0A92">
          <w:rPr>
            <w:lang w:val="en-US"/>
          </w:rPr>
          <w:fldChar w:fldCharType="separate"/>
        </w:r>
        <w:r w:rsidR="00DC0A92">
          <w:rPr>
            <w:lang w:val="en-US"/>
          </w:rPr>
          <w:fldChar w:fldCharType="end"/>
        </w:r>
      </w:ins>
    </w:p>
    <w:p w14:paraId="1A242846" w14:textId="72209778" w:rsidR="00766B03" w:rsidRDefault="00DC0A92" w:rsidP="00766B03">
      <w:pPr>
        <w:rPr>
          <w:ins w:id="342" w:author="Reinders, Stephanie [CSAFE]" w:date="2025-11-21T14:07:00Z" w16du:dateUtc="2025-11-21T20:07:00Z"/>
          <w:lang w:val="en-US"/>
        </w:rPr>
      </w:pPr>
      <w:ins w:id="343" w:author="Reinders, Stephanie [CSAFE]" w:date="2025-11-21T14:05:00Z" w16du:dateUtc="2025-11-21T20:05:00Z">
        <w:r>
          <w:rPr>
            <w:noProof/>
            <w:lang w:val="en-US"/>
            <w14:ligatures w14:val="none"/>
          </w:rPr>
          <w:lastRenderedPageBreak/>
          <w:drawing>
            <wp:inline distT="0" distB="0" distL="0" distR="0" wp14:anchorId="675FCAA8" wp14:editId="63EE5C7B">
              <wp:extent cx="6756400" cy="1407795"/>
              <wp:effectExtent l="0" t="0" r="0" b="1905"/>
              <wp:docPr id="47086486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4869" name="Picture 42"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a:graphicData>
              </a:graphic>
            </wp:inline>
          </w:drawing>
        </w:r>
      </w:ins>
    </w:p>
    <w:p w14:paraId="5963E3A6" w14:textId="363CD502" w:rsidR="00DC0A92" w:rsidRDefault="002E5A34" w:rsidP="00DC0A92">
      <w:pPr>
        <w:pStyle w:val="Caption"/>
        <w:jc w:val="center"/>
        <w:rPr>
          <w:ins w:id="344" w:author="Reinders, Stephanie [CSAFE]" w:date="2025-11-21T14:08:00Z" w16du:dateUtc="2025-11-21T20:08:00Z"/>
          <w:lang w:val="en-US"/>
        </w:rPr>
      </w:pPr>
      <w:bookmarkStart w:id="345" w:name="_Ref214626509"/>
      <w:del w:id="346" w:author="Reinders, Stephanie [CSAFE]" w:date="2025-11-21T14:15:00Z" w16du:dateUtc="2025-11-21T20:15:00Z">
        <w:r w:rsidDel="002E5A34">
          <w:rPr>
            <w:noProof/>
            <w:lang w:val="en-US"/>
            <w14:ligatures w14:val="none"/>
          </w:rPr>
          <mc:AlternateContent>
            <mc:Choice Requires="wpg">
              <w:drawing>
                <wp:inline distT="0" distB="0" distL="0" distR="0" wp14:anchorId="38846EFA" wp14:editId="56C48CCF">
                  <wp:extent cx="6756400" cy="1407795"/>
                  <wp:effectExtent l="0" t="0" r="0" b="1905"/>
                  <wp:docPr id="339845128"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1903699513" name="Picture 42" descr="A screenshot of a computer&#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557166138"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555102"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7043237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348937"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7F54420"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">
                    <v:imagedata r:id="rId23"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" strokecolor="#e00" strokeweight="1pt">
                    <v:stroke endarrow="block"/>
                  </v:shape>
                  <w10:anchorlock/>
                </v:group>
              </w:pict>
            </mc:Fallback>
          </mc:AlternateContent>
        </w:r>
      </w:del>
      <w:ins w:id="347" w:author="Reinders, Stephanie [CSAFE]" w:date="2025-11-21T14:07:00Z" w16du:dateUtc="2025-11-21T20:07:00Z">
        <w:r w:rsidR="00DC0A92" w:rsidRPr="00DC0A92">
          <w:rPr>
            <w:lang w:val="en-US"/>
            <w:rPrChange w:id="348" w:author="Reinders, Stephanie [CSAFE]" w:date="2025-11-21T14:09:00Z" w16du:dateUtc="2025-11-21T20:09:00Z">
              <w:rPr/>
            </w:rPrChange>
          </w:rPr>
          <w:t xml:space="preserve">Figure </w:t>
        </w:r>
        <w:r w:rsidR="00DC0A92">
          <w:fldChar w:fldCharType="begin"/>
        </w:r>
        <w:r w:rsidR="00DC0A92" w:rsidRPr="00DC0A92">
          <w:rPr>
            <w:lang w:val="en-US"/>
            <w:rPrChange w:id="349" w:author="Reinders, Stephanie [CSAFE]" w:date="2025-11-21T14:09:00Z" w16du:dateUtc="2025-11-21T20:09:00Z">
              <w:rPr/>
            </w:rPrChange>
          </w:rPr>
          <w:instrText xml:space="preserve"> SEQ Figure \* ARABIC </w:instrText>
        </w:r>
      </w:ins>
      <w:r w:rsidR="00DC0A92">
        <w:fldChar w:fldCharType="separate"/>
      </w:r>
      <w:ins w:id="350" w:author="Reinders, Stephanie [CSAFE]" w:date="2025-11-21T14:09:00Z" w16du:dateUtc="2025-11-21T20:09:00Z">
        <w:r w:rsidR="00DC0A92" w:rsidRPr="00DC0A92">
          <w:rPr>
            <w:noProof/>
            <w:lang w:val="en-US"/>
            <w:rPrChange w:id="351" w:author="Reinders, Stephanie [CSAFE]" w:date="2025-11-21T14:09:00Z" w16du:dateUtc="2025-11-21T20:09:00Z">
              <w:rPr>
                <w:noProof/>
              </w:rPr>
            </w:rPrChange>
          </w:rPr>
          <w:t>6</w:t>
        </w:r>
      </w:ins>
      <w:ins w:id="352" w:author="Reinders, Stephanie [CSAFE]" w:date="2025-11-21T14:07:00Z" w16du:dateUtc="2025-11-21T20:07:00Z">
        <w:r w:rsidR="00DC0A92">
          <w:fldChar w:fldCharType="end"/>
        </w:r>
        <w:bookmarkEnd w:id="345"/>
        <w:r w:rsidR="00DC0A92">
          <w:rPr>
            <w:lang w:val="en-US"/>
          </w:rPr>
          <w:t>. The grooveFinder R package is open in RStudio.</w:t>
        </w:r>
      </w:ins>
    </w:p>
    <w:p w14:paraId="4E13D17B" w14:textId="5A831076" w:rsidR="00256610" w:rsidRDefault="002E5A34" w:rsidP="00DC0A92">
      <w:pPr>
        <w:pStyle w:val="Caption"/>
        <w:jc w:val="center"/>
        <w:rPr>
          <w:ins w:id="353" w:author="Reinders, Stephanie [CSAFE]" w:date="2025-11-21T14:12:00Z" w16du:dateUtc="2025-11-21T20:12:00Z"/>
          <w:lang w:val="en-US"/>
        </w:rPr>
      </w:pPr>
      <w:bookmarkStart w:id="354" w:name="_Ref214626724"/>
      <w:ins w:id="355" w:author="Reinders, Stephanie [CSAFE]" w:date="2025-11-21T14:15:00Z" w16du:dateUtc="2025-11-21T20:15:00Z">
        <w:r>
          <w:rPr>
            <w:noProof/>
            <w:lang w:val="en-US"/>
            <w14:ligatures w14:val="none"/>
          </w:rPr>
          <mc:AlternateContent>
            <mc:Choice Requires="wpg">
              <w:drawing>
                <wp:inline distT="0" distB="0" distL="0" distR="0" wp14:anchorId="711B55EE" wp14:editId="755CA53C">
                  <wp:extent cx="6756400" cy="1407795"/>
                  <wp:effectExtent l="0" t="0" r="0" b="1905"/>
                  <wp:docPr id="414254161"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2118778921" name="Picture 42" descr="A screenshot of a computer&#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21575257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31601"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073641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35133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C3D980D"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">
                    <v:imagedata r:id="rId23"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" strokecolor="#e00" strokeweight="1pt">
                    <v:stroke endarrow="block"/>
                  </v:shape>
                  <w10:anchorlock/>
                </v:group>
              </w:pict>
            </mc:Fallback>
          </mc:AlternateContent>
        </w:r>
      </w:ins>
    </w:p>
    <w:p w14:paraId="41499BCD" w14:textId="11A6FBBA" w:rsidR="00DC0A92" w:rsidRDefault="00DC0A92" w:rsidP="00DC0A92">
      <w:pPr>
        <w:pStyle w:val="Caption"/>
        <w:jc w:val="center"/>
        <w:rPr>
          <w:ins w:id="356" w:author="Reinders, Stephanie [CSAFE]" w:date="2025-11-21T14:10:00Z" w16du:dateUtc="2025-11-21T20:10:00Z"/>
          <w:lang w:val="en-US"/>
        </w:rPr>
      </w:pPr>
      <w:bookmarkStart w:id="357" w:name="_Ref214626758"/>
      <w:ins w:id="358" w:author="Reinders, Stephanie [CSAFE]" w:date="2025-11-21T14:09:00Z" w16du:dateUtc="2025-11-21T20:09:00Z">
        <w:r w:rsidRPr="00DC0A92">
          <w:rPr>
            <w:lang w:val="en-US"/>
            <w:rPrChange w:id="359" w:author="Reinders, Stephanie [CSAFE]" w:date="2025-11-21T14:09:00Z" w16du:dateUtc="2025-11-21T20:09:00Z">
              <w:rPr/>
            </w:rPrChange>
          </w:rPr>
          <w:t xml:space="preserve">Figure </w:t>
        </w:r>
        <w:r>
          <w:fldChar w:fldCharType="begin"/>
        </w:r>
        <w:r w:rsidRPr="00DC0A92">
          <w:rPr>
            <w:lang w:val="en-US"/>
            <w:rPrChange w:id="360" w:author="Reinders, Stephanie [CSAFE]" w:date="2025-11-21T14:09:00Z" w16du:dateUtc="2025-11-21T20:09:00Z">
              <w:rPr/>
            </w:rPrChange>
          </w:rPr>
          <w:instrText xml:space="preserve"> SEQ Figure \* ARABIC </w:instrText>
        </w:r>
      </w:ins>
      <w:r>
        <w:fldChar w:fldCharType="separate"/>
      </w:r>
      <w:ins w:id="361" w:author="Reinders, Stephanie [CSAFE]" w:date="2025-11-21T14:09:00Z" w16du:dateUtc="2025-11-21T20:09:00Z">
        <w:r w:rsidRPr="00DC0A92">
          <w:rPr>
            <w:noProof/>
            <w:lang w:val="en-US"/>
            <w:rPrChange w:id="362" w:author="Reinders, Stephanie [CSAFE]" w:date="2025-11-21T14:09:00Z" w16du:dateUtc="2025-11-21T20:09:00Z">
              <w:rPr>
                <w:noProof/>
              </w:rPr>
            </w:rPrChange>
          </w:rPr>
          <w:t>7</w:t>
        </w:r>
        <w:r>
          <w:fldChar w:fldCharType="end"/>
        </w:r>
        <w:bookmarkEnd w:id="354"/>
        <w:bookmarkEnd w:id="357"/>
        <w:r>
          <w:rPr>
            <w:lang w:val="en-US"/>
          </w:rPr>
          <w:t>. Click Build. Then click Install to install grooveFinder.</w:t>
        </w:r>
      </w:ins>
    </w:p>
    <w:p w14:paraId="4C5ADCC0" w14:textId="64C87459" w:rsidR="00DC0A92" w:rsidRPr="00DC0A92" w:rsidRDefault="00DC0A92" w:rsidP="00DC0A92">
      <w:pPr>
        <w:rPr>
          <w:lang w:val="en-US"/>
        </w:rPr>
        <w:pPrChange w:id="363" w:author="Reinders, Stephanie [CSAFE]" w:date="2025-11-21T14:10:00Z" w16du:dateUtc="2025-11-21T20:10:00Z">
          <w:pPr>
            <w:pStyle w:val="Heading1"/>
          </w:pPr>
        </w:pPrChange>
      </w:pPr>
    </w:p>
    <w:p w14:paraId="5F45691F" w14:textId="435813FD" w:rsidR="00E40B43" w:rsidRDefault="00E9185C" w:rsidP="00E9185C">
      <w:pPr>
        <w:pStyle w:val="Heading1"/>
        <w:rPr>
          <w:lang w:val="en-US"/>
        </w:rPr>
      </w:pPr>
      <w:bookmarkStart w:id="364" w:name="_Toc214625200"/>
      <w:r>
        <w:rPr>
          <w:lang w:val="en-US"/>
        </w:rPr>
        <w:t>Walkthrough</w:t>
      </w:r>
      <w:bookmarkEnd w:id="364"/>
    </w:p>
    <w:p w14:paraId="6EF6241C" w14:textId="4372BE30" w:rsidR="00E9185C" w:rsidRPr="00E9185C" w:rsidRDefault="00E9185C" w:rsidP="00E9185C">
      <w:pPr>
        <w:rPr>
          <w:rFonts w:ascii="Montserrat Light" w:hAnsi="Montserrat Light"/>
          <w:i/>
          <w:iCs/>
          <w:lang w:val="en-US"/>
        </w:rPr>
      </w:pPr>
      <w:r w:rsidRPr="00E40B43">
        <w:rPr>
          <w:rStyle w:val="SubtleEmphasis"/>
          <w:lang w:val="en-US"/>
        </w:rPr>
        <w:t xml:space="preserve">Total Estimated Time: </w:t>
      </w:r>
      <w:r>
        <w:rPr>
          <w:rStyle w:val="SubtleEmphasis"/>
          <w:lang w:val="en-US"/>
        </w:rPr>
        <w:t>15-20</w:t>
      </w:r>
      <w:r w:rsidRPr="00E40B43">
        <w:rPr>
          <w:rStyle w:val="SubtleEmphasis"/>
          <w:lang w:val="en-US"/>
        </w:rPr>
        <w:t xml:space="preserve"> </w:t>
      </w:r>
      <w:r>
        <w:rPr>
          <w:rStyle w:val="SubtleEmphasis"/>
          <w:lang w:val="en-US"/>
        </w:rPr>
        <w:t>minutes</w:t>
      </w:r>
    </w:p>
    <w:p w14:paraId="113BF7DF" w14:textId="5A8C4960" w:rsidR="00E9185C" w:rsidRPr="00E9185C" w:rsidRDefault="00E9185C" w:rsidP="00E9185C">
      <w:pPr>
        <w:rPr>
          <w:lang w:val="en-US"/>
        </w:rPr>
      </w:pPr>
      <w:r>
        <w:rPr>
          <w:lang w:val="en-US"/>
        </w:rPr>
        <w:t>BulletAnalyzr</w:t>
      </w:r>
      <w:r w:rsidRPr="00E9185C">
        <w:rPr>
          <w:lang w:val="en-US"/>
        </w:rPr>
        <w:t xml:space="preserve"> includes 3d scans from the Hamby-Brundage bullet set #44 provided by CSAFE</w:t>
      </w:r>
      <w:r>
        <w:rPr>
          <w:lang w:val="en-US"/>
        </w:rPr>
        <w:t>,</w:t>
      </w:r>
      <w:r w:rsidRPr="00E9185C">
        <w:rPr>
          <w:lang w:val="en-US"/>
        </w:rPr>
        <w:t xml:space="preserve"> so you can practice the workflow.</w:t>
      </w:r>
    </w:p>
    <w:p w14:paraId="41FD72E6" w14:textId="120BC5E2" w:rsidR="00E9185C" w:rsidRDefault="00E9185C" w:rsidP="00E9185C">
      <w:pPr>
        <w:pStyle w:val="Heading2"/>
        <w:rPr>
          <w:lang w:val="en-US"/>
        </w:rPr>
      </w:pPr>
      <w:bookmarkStart w:id="365" w:name="_Toc214625201"/>
      <w:r>
        <w:rPr>
          <w:lang w:val="en-US"/>
        </w:rPr>
        <w:t>Launch BulletAnalyzr</w:t>
      </w:r>
      <w:bookmarkEnd w:id="365"/>
    </w:p>
    <w:p w14:paraId="215A8830" w14:textId="579D18F8" w:rsidR="002F0FF7" w:rsidRDefault="002F0FF7" w:rsidP="002551B6">
      <w:pPr>
        <w:pStyle w:val="ListParagraph"/>
        <w:numPr>
          <w:ilvl w:val="0"/>
          <w:numId w:val="7"/>
        </w:numPr>
        <w:rPr>
          <w:ins w:id="366" w:author="Reinders, Stephanie [CSAFE]" w:date="2025-11-21T14:15:00Z" w16du:dateUtc="2025-11-21T20:15:00Z"/>
          <w:lang w:val="en-US"/>
        </w:rPr>
      </w:pPr>
      <w:ins w:id="367" w:author="Reinders, Stephanie [CSAFE]" w:date="2025-11-21T14:15:00Z" w16du:dateUtc="2025-11-21T20:15:00Z">
        <w:r>
          <w:rPr>
            <w:lang w:val="en-US"/>
          </w:rPr>
          <w:t>Open RStudio.</w:t>
        </w:r>
      </w:ins>
    </w:p>
    <w:p w14:paraId="55C9430C" w14:textId="33BE3F23" w:rsidR="002F0FF7" w:rsidRDefault="002F0FF7" w:rsidP="002551B6">
      <w:pPr>
        <w:pStyle w:val="ListParagraph"/>
        <w:numPr>
          <w:ilvl w:val="0"/>
          <w:numId w:val="7"/>
        </w:numPr>
        <w:rPr>
          <w:ins w:id="368" w:author="Reinders, Stephanie [CSAFE]" w:date="2025-11-21T14:18:00Z" w16du:dateUtc="2025-11-21T20:18:00Z"/>
          <w:lang w:val="en-US"/>
        </w:rPr>
      </w:pPr>
      <w:ins w:id="369" w:author="Reinders, Stephanie [CSAFE]" w:date="2025-11-21T14:20:00Z" w16du:dateUtc="2025-11-21T20:20:00Z">
        <w:r>
          <w:rPr>
            <w:lang w:val="en-US"/>
          </w:rPr>
          <w:t>Type or copy and paste the following lines of code after the “&gt;” symbol.</w:t>
        </w:r>
      </w:ins>
    </w:p>
    <w:p w14:paraId="65996950" w14:textId="5439F073" w:rsidR="002F0FF7" w:rsidRPr="002F0FF7"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ins w:id="370" w:author="Reinders, Stephanie [CSAFE]" w:date="2025-11-21T14:21:00Z" w16du:dateUtc="2025-11-21T20:21:00Z"/>
          <w:rFonts w:ascii="Consolas" w:hAnsi="Consolas" w:cs="Consolas"/>
          <w:color w:val="880000"/>
          <w:sz w:val="20"/>
          <w:szCs w:val="20"/>
          <w:rPrChange w:id="371" w:author="Reinders, Stephanie [CSAFE]" w:date="2025-11-21T14:21:00Z" w16du:dateUtc="2025-11-21T20:21:00Z">
            <w:rPr>
              <w:ins w:id="372" w:author="Reinders, Stephanie [CSAFE]" w:date="2025-11-21T14:21:00Z" w16du:dateUtc="2025-11-21T20:21:00Z"/>
              <w:rFonts w:ascii="Consolas" w:hAnsi="Consolas" w:cs="Consolas"/>
              <w:color w:val="880000"/>
              <w:sz w:val="17"/>
              <w:szCs w:val="17"/>
            </w:rPr>
          </w:rPrChange>
        </w:rPr>
      </w:pPr>
      <w:ins w:id="373" w:author="Reinders, Stephanie [CSAFE]" w:date="2025-11-21T14:21:00Z" w16du:dateUtc="2025-11-21T20:21:00Z">
        <w:r w:rsidRPr="002F0FF7">
          <w:rPr>
            <w:rFonts w:ascii="Consolas" w:hAnsi="Consolas" w:cs="Consolas"/>
            <w:color w:val="880000"/>
            <w:sz w:val="20"/>
            <w:szCs w:val="20"/>
            <w:rPrChange w:id="374" w:author="Reinders, Stephanie [CSAFE]" w:date="2025-11-21T14:21:00Z" w16du:dateUtc="2025-11-21T20:21:00Z">
              <w:rPr>
                <w:rFonts w:ascii="Consolas" w:hAnsi="Consolas" w:cs="Consolas"/>
                <w:color w:val="880000"/>
                <w:sz w:val="17"/>
                <w:szCs w:val="17"/>
              </w:rPr>
            </w:rPrChange>
          </w:rPr>
          <w:t>library(bulletAnalyzr)</w:t>
        </w:r>
      </w:ins>
    </w:p>
    <w:p w14:paraId="5EABF0DC" w14:textId="628850A7" w:rsidR="002F0FF7" w:rsidRPr="002F0FF7"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ins w:id="375" w:author="Reinders, Stephanie [CSAFE]" w:date="2025-11-21T14:19:00Z" w16du:dateUtc="2025-11-21T20:19:00Z"/>
          <w:rFonts w:ascii="Consolas" w:hAnsi="Consolas" w:cs="Consolas"/>
          <w:sz w:val="20"/>
          <w:szCs w:val="20"/>
          <w:rPrChange w:id="376" w:author="Reinders, Stephanie [CSAFE]" w:date="2025-11-21T14:21:00Z" w16du:dateUtc="2025-11-21T20:21:00Z">
            <w:rPr>
              <w:ins w:id="377" w:author="Reinders, Stephanie [CSAFE]" w:date="2025-11-21T14:19:00Z" w16du:dateUtc="2025-11-21T20:19:00Z"/>
              <w:rFonts w:ascii="Consolas" w:hAnsi="Consolas" w:cs="Consolas"/>
              <w:sz w:val="17"/>
              <w:szCs w:val="17"/>
            </w:rPr>
          </w:rPrChange>
        </w:rPr>
        <w:pPrChange w:id="378" w:author="Reinders, Stephanie [CSAFE]" w:date="2025-11-21T14:21:00Z" w16du:dateUtc="2025-11-21T20:21:00Z">
          <w:pPr>
            <w:pStyle w:val="NormalWeb"/>
            <w:numPr>
              <w:numId w:val="7"/>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hanging="360"/>
          </w:pPr>
        </w:pPrChange>
      </w:pPr>
      <w:ins w:id="379" w:author="Reinders, Stephanie [CSAFE]" w:date="2025-11-21T14:21:00Z" w16du:dateUtc="2025-11-21T20:21:00Z">
        <w:r w:rsidRPr="002F0FF7">
          <w:rPr>
            <w:rFonts w:ascii="Consolas" w:hAnsi="Consolas" w:cs="Consolas"/>
            <w:color w:val="880000"/>
            <w:sz w:val="20"/>
            <w:szCs w:val="20"/>
            <w:rPrChange w:id="380" w:author="Reinders, Stephanie [CSAFE]" w:date="2025-11-21T14:21:00Z" w16du:dateUtc="2025-11-21T20:21:00Z">
              <w:rPr>
                <w:rFonts w:ascii="Consolas" w:hAnsi="Consolas" w:cs="Consolas"/>
                <w:color w:val="880000"/>
                <w:sz w:val="17"/>
                <w:szCs w:val="17"/>
              </w:rPr>
            </w:rPrChange>
          </w:rPr>
          <w:t>bulletAnalyzrApp()</w:t>
        </w:r>
      </w:ins>
    </w:p>
    <w:p w14:paraId="6E497EEF" w14:textId="77777777" w:rsidR="002F0FF7" w:rsidRDefault="002F0FF7" w:rsidP="00A26FF1">
      <w:pPr>
        <w:rPr>
          <w:ins w:id="381" w:author="Reinders, Stephanie [CSAFE]" w:date="2025-11-21T14:15:00Z" w16du:dateUtc="2025-11-21T20:15:00Z"/>
          <w:lang w:val="en-US"/>
        </w:rPr>
        <w:pPrChange w:id="382" w:author="Reinders, Stephanie [CSAFE]" w:date="2025-11-21T14:22:00Z" w16du:dateUtc="2025-11-21T20:22:00Z">
          <w:pPr>
            <w:pStyle w:val="ListParagraph"/>
            <w:numPr>
              <w:numId w:val="7"/>
            </w:numPr>
            <w:ind w:hanging="360"/>
          </w:pPr>
        </w:pPrChange>
      </w:pPr>
    </w:p>
    <w:p w14:paraId="2A88E5F3" w14:textId="276BAE00" w:rsidR="002551B6" w:rsidDel="00A26FF1" w:rsidRDefault="00A26FF1" w:rsidP="00A26FF1">
      <w:pPr>
        <w:rPr>
          <w:del w:id="383" w:author="Reinders, Stephanie [CSAFE]" w:date="2025-11-21T14:18:00Z" w16du:dateUtc="2025-11-21T20:18:00Z"/>
          <w:lang w:val="en-US"/>
        </w:rPr>
      </w:pPr>
      <w:ins w:id="384" w:author="Reinders, Stephanie [CSAFE]" w:date="2025-11-21T14:23:00Z" w16du:dateUtc="2025-11-21T20:23:00Z">
        <w:r>
          <w:rPr>
            <w:lang w:val="en-US"/>
          </w:rPr>
          <w:t>Click Begin on the BulletAnalyzr home screen</w:t>
        </w:r>
      </w:ins>
      <w:ins w:id="385" w:author="Reinders, Stephanie [CSAFE]" w:date="2025-11-21T14:24:00Z" w16du:dateUtc="2025-11-21T20:24:00Z">
        <w:r w:rsidR="00A86057">
          <w:rPr>
            <w:lang w:val="en-US"/>
          </w:rPr>
          <w:t>.</w:t>
        </w:r>
      </w:ins>
      <w:ins w:id="386" w:author="Reinders, Stephanie [CSAFE]" w:date="2025-11-21T14:23:00Z" w16du:dateUtc="2025-11-21T20:23:00Z">
        <w:r>
          <w:rPr>
            <w:lang w:val="en-US"/>
          </w:rPr>
          <w:t xml:space="preserve"> </w:t>
        </w:r>
      </w:ins>
      <w:del w:id="387" w:author="Reinders, Stephanie [CSAFE]" w:date="2025-11-21T14:18:00Z" w16du:dateUtc="2025-11-21T20:18:00Z">
        <w:r w:rsidR="00EF7E44" w:rsidRPr="00A26FF1" w:rsidDel="002F0FF7">
          <w:rPr>
            <w:lang w:val="en-US"/>
          </w:rPr>
          <w:delText>Navigate to the BulletAnalyzr folder that you downloaded and unzipped during installation.</w:delText>
        </w:r>
      </w:del>
    </w:p>
    <w:p w14:paraId="6A99280C" w14:textId="49B2B25E" w:rsidR="00EF7E44" w:rsidRPr="00A26FF1" w:rsidDel="002F0FF7" w:rsidRDefault="00A26FF1" w:rsidP="00A26FF1">
      <w:pPr>
        <w:pStyle w:val="ListParagraph"/>
        <w:numPr>
          <w:ilvl w:val="0"/>
          <w:numId w:val="24"/>
        </w:numPr>
        <w:rPr>
          <w:del w:id="388" w:author="Reinders, Stephanie [CSAFE]" w:date="2025-11-21T14:18:00Z" w16du:dateUtc="2025-11-21T20:18:00Z"/>
          <w:lang w:val="en-US"/>
        </w:rPr>
        <w:pPrChange w:id="389" w:author="Reinders, Stephanie [CSAFE]" w:date="2025-11-21T14:23:00Z" w16du:dateUtc="2025-11-21T20:23:00Z">
          <w:pPr>
            <w:pStyle w:val="ListParagraph"/>
            <w:numPr>
              <w:numId w:val="7"/>
            </w:numPr>
            <w:ind w:hanging="360"/>
          </w:pPr>
        </w:pPrChange>
      </w:pPr>
      <w:ins w:id="390" w:author="Reinders, Stephanie [CSAFE]" w:date="2025-11-21T14:23:00Z" w16du:dateUtc="2025-11-21T20:23:00Z">
        <w:r>
          <w:rPr>
            <w:lang w:val="en-US"/>
          </w:rPr>
          <w:t>(</w:t>
        </w:r>
      </w:ins>
      <w:ins w:id="391" w:author="Reinders, Stephanie [CSAFE]" w:date="2025-11-21T14:24:00Z" w16du:dateUtc="2025-11-21T20:24:00Z">
        <w:r>
          <w:rPr>
            <w:lang w:val="en-US"/>
          </w:rPr>
          <w:fldChar w:fldCharType="begin"/>
        </w:r>
        <w:r>
          <w:rPr>
            <w:lang w:val="en-US"/>
          </w:rPr>
          <w:instrText xml:space="preserve"> REF _Ref210813083 \h </w:instrText>
        </w:r>
        <w:r>
          <w:rPr>
            <w:lang w:val="en-US"/>
          </w:rPr>
        </w:r>
        <w:r>
          <w:rPr>
            <w:lang w:val="en-US"/>
          </w:rPr>
          <w:fldChar w:fldCharType="separate"/>
        </w:r>
        <w:r w:rsidRPr="00210563">
          <w:rPr>
            <w:lang w:val="en-US"/>
          </w:rPr>
          <w:t xml:space="preserve">Figure </w:t>
        </w:r>
        <w:r>
          <w:rPr>
            <w:noProof/>
            <w:lang w:val="en-US"/>
          </w:rPr>
          <w:t>10</w:t>
        </w:r>
        <w:r w:rsidDel="008A1BCC">
          <w:rPr>
            <w:noProof/>
            <w:lang w:val="en-US"/>
          </w:rPr>
          <w:t>5</w:t>
        </w:r>
        <w:r>
          <w:rPr>
            <w:lang w:val="en-US"/>
          </w:rPr>
          <w:fldChar w:fldCharType="end"/>
        </w:r>
        <w:r>
          <w:rPr>
            <w:lang w:val="en-US"/>
          </w:rPr>
          <w:t>)</w:t>
        </w:r>
      </w:ins>
      <w:del w:id="392" w:author="Reinders, Stephanie [CSAFE]" w:date="2025-11-21T14:18:00Z" w16du:dateUtc="2025-11-21T20:18:00Z">
        <w:r w:rsidR="00EF7E44" w:rsidRPr="00A26FF1" w:rsidDel="002F0FF7">
          <w:rPr>
            <w:lang w:val="en-US"/>
          </w:rPr>
          <w:delText xml:space="preserve">Double-click on the file named </w:delText>
        </w:r>
        <w:r w:rsidR="00EF7E44" w:rsidRPr="00A26FF1" w:rsidDel="002F0FF7">
          <w:rPr>
            <w:i/>
            <w:iCs/>
            <w:lang w:val="en-US"/>
          </w:rPr>
          <w:delText>rstudio.Rproj</w:delText>
        </w:r>
        <w:r w:rsidR="00EF7E44" w:rsidRPr="00A26FF1" w:rsidDel="002F0FF7">
          <w:rPr>
            <w:lang w:val="en-US"/>
          </w:rPr>
          <w:delText xml:space="preserve"> to open BulletAnalyzr in RStudio.</w:delText>
        </w:r>
      </w:del>
    </w:p>
    <w:p w14:paraId="23273125" w14:textId="4123139F" w:rsidR="00EF7E44" w:rsidDel="002F0FF7" w:rsidRDefault="00EF7E44" w:rsidP="00A26FF1">
      <w:pPr>
        <w:pStyle w:val="ListParagraph"/>
        <w:rPr>
          <w:del w:id="393" w:author="Reinders, Stephanie [CSAFE]" w:date="2025-11-21T14:18:00Z" w16du:dateUtc="2025-11-21T20:18:00Z"/>
          <w:lang w:val="en-US"/>
        </w:rPr>
        <w:pPrChange w:id="394" w:author="Reinders, Stephanie [CSAFE]" w:date="2025-11-21T14:23:00Z" w16du:dateUtc="2025-11-21T20:23:00Z">
          <w:pPr>
            <w:pStyle w:val="ListParagraph"/>
            <w:numPr>
              <w:numId w:val="7"/>
            </w:numPr>
            <w:ind w:hanging="360"/>
          </w:pPr>
        </w:pPrChange>
      </w:pPr>
      <w:del w:id="395" w:author="Reinders, Stephanie [CSAFE]" w:date="2025-11-21T14:18:00Z" w16du:dateUtc="2025-11-21T20:18:00Z">
        <w:r w:rsidDel="002F0FF7">
          <w:rPr>
            <w:lang w:val="en-US"/>
          </w:rPr>
          <w:delText>If, for some reason, the previous step did not work.  You can also open BulletAnalyzr from within RStudio.</w:delText>
        </w:r>
      </w:del>
    </w:p>
    <w:p w14:paraId="7DC14F4D" w14:textId="1FE6876C" w:rsidR="002551B6" w:rsidRPr="00EF7E44" w:rsidDel="002F0FF7" w:rsidRDefault="00EF7E44" w:rsidP="00A26FF1">
      <w:pPr>
        <w:pStyle w:val="ListParagraph"/>
        <w:rPr>
          <w:del w:id="396" w:author="Reinders, Stephanie [CSAFE]" w:date="2025-11-21T14:18:00Z" w16du:dateUtc="2025-11-21T20:18:00Z"/>
          <w:lang w:val="en-US"/>
        </w:rPr>
        <w:pPrChange w:id="397" w:author="Reinders, Stephanie [CSAFE]" w:date="2025-11-21T14:23:00Z" w16du:dateUtc="2025-11-21T20:23:00Z">
          <w:pPr>
            <w:pStyle w:val="ListParagraph"/>
            <w:numPr>
              <w:ilvl w:val="1"/>
              <w:numId w:val="7"/>
            </w:numPr>
            <w:ind w:left="1440" w:hanging="360"/>
          </w:pPr>
        </w:pPrChange>
      </w:pPr>
      <w:del w:id="398" w:author="Reinders, Stephanie [CSAFE]" w:date="2025-11-21T14:18:00Z" w16du:dateUtc="2025-11-21T20:18:00Z">
        <w:r w:rsidDel="002F0FF7">
          <w:rPr>
            <w:lang w:val="en-US"/>
          </w:rPr>
          <w:delText>Open RStudio</w:delText>
        </w:r>
      </w:del>
    </w:p>
    <w:p w14:paraId="7C0C2904" w14:textId="35CEA5ED" w:rsidR="002551B6" w:rsidRPr="00EF7E44" w:rsidDel="002F0FF7" w:rsidRDefault="002551B6" w:rsidP="00A26FF1">
      <w:pPr>
        <w:pStyle w:val="ListParagraph"/>
        <w:rPr>
          <w:del w:id="399" w:author="Reinders, Stephanie [CSAFE]" w:date="2025-11-21T14:18:00Z" w16du:dateUtc="2025-11-21T20:18:00Z"/>
          <w:lang w:val="en-US"/>
        </w:rPr>
        <w:pPrChange w:id="400" w:author="Reinders, Stephanie [CSAFE]" w:date="2025-11-21T14:23:00Z" w16du:dateUtc="2025-11-21T20:23:00Z">
          <w:pPr>
            <w:pStyle w:val="ListParagraph"/>
            <w:numPr>
              <w:ilvl w:val="1"/>
              <w:numId w:val="7"/>
            </w:numPr>
            <w:ind w:left="1440" w:hanging="360"/>
          </w:pPr>
        </w:pPrChange>
      </w:pPr>
      <w:del w:id="401" w:author="Reinders, Stephanie [CSAFE]" w:date="2025-11-21T14:18:00Z" w16du:dateUtc="2025-11-21T20:18:00Z">
        <w:r w:rsidRPr="00EF7E44" w:rsidDel="002F0FF7">
          <w:rPr>
            <w:lang w:val="en-US"/>
          </w:rPr>
          <w:delText>Click Open Project in the top-right corner.</w:delText>
        </w:r>
      </w:del>
    </w:p>
    <w:p w14:paraId="798E7BCE" w14:textId="136D6131" w:rsidR="002551B6" w:rsidRPr="003E075B" w:rsidDel="002F0FF7" w:rsidRDefault="002551B6" w:rsidP="00A26FF1">
      <w:pPr>
        <w:pStyle w:val="ListParagraph"/>
        <w:rPr>
          <w:del w:id="402" w:author="Reinders, Stephanie [CSAFE]" w:date="2025-11-21T14:18:00Z" w16du:dateUtc="2025-11-21T20:18:00Z"/>
          <w:lang w:val="en-US"/>
        </w:rPr>
        <w:pPrChange w:id="403" w:author="Reinders, Stephanie [CSAFE]" w:date="2025-11-21T14:23:00Z" w16du:dateUtc="2025-11-21T20:23:00Z">
          <w:pPr>
            <w:pStyle w:val="ListParagraph"/>
            <w:numPr>
              <w:ilvl w:val="1"/>
              <w:numId w:val="7"/>
            </w:numPr>
            <w:ind w:left="1440" w:hanging="360"/>
          </w:pPr>
        </w:pPrChange>
      </w:pPr>
      <w:del w:id="404" w:author="Reinders, Stephanie [CSAFE]" w:date="2025-11-21T14:18:00Z" w16du:dateUtc="2025-11-21T20:18:00Z">
        <w:r w:rsidRPr="003E075B" w:rsidDel="002F0FF7">
          <w:rPr>
            <w:lang w:val="en-US"/>
          </w:rPr>
          <w:delText>Select the bulletAnalyzer folder that you unzipped during installation.</w:delText>
        </w:r>
      </w:del>
    </w:p>
    <w:p w14:paraId="6A3089B1" w14:textId="204C94E1" w:rsidR="002551B6" w:rsidRPr="003E075B" w:rsidDel="002F0FF7" w:rsidRDefault="002551B6" w:rsidP="00A26FF1">
      <w:pPr>
        <w:pStyle w:val="ListParagraph"/>
        <w:rPr>
          <w:del w:id="405" w:author="Reinders, Stephanie [CSAFE]" w:date="2025-11-21T14:18:00Z" w16du:dateUtc="2025-11-21T20:18:00Z"/>
          <w:lang w:val="en-US"/>
        </w:rPr>
        <w:pPrChange w:id="406" w:author="Reinders, Stephanie [CSAFE]" w:date="2025-11-21T14:23:00Z" w16du:dateUtc="2025-11-21T20:23:00Z">
          <w:pPr>
            <w:pStyle w:val="ListParagraph"/>
            <w:numPr>
              <w:ilvl w:val="1"/>
              <w:numId w:val="7"/>
            </w:numPr>
            <w:ind w:left="1440" w:hanging="360"/>
          </w:pPr>
        </w:pPrChange>
      </w:pPr>
      <w:del w:id="407" w:author="Reinders, Stephanie [CSAFE]" w:date="2025-11-21T14:18:00Z" w16du:dateUtc="2025-11-21T20:18:00Z">
        <w:r w:rsidRPr="003E075B" w:rsidDel="002F0FF7">
          <w:rPr>
            <w:lang w:val="en-US"/>
          </w:rPr>
          <w:delText xml:space="preserve">Select the RStudio project File named </w:delText>
        </w:r>
        <w:r w:rsidRPr="003E075B" w:rsidDel="002F0FF7">
          <w:rPr>
            <w:i/>
            <w:iCs/>
            <w:lang w:val="en-US"/>
          </w:rPr>
          <w:delText>rstudio.Rproj</w:delText>
        </w:r>
        <w:r w:rsidRPr="003E075B" w:rsidDel="002F0FF7">
          <w:rPr>
            <w:lang w:val="en-US"/>
          </w:rPr>
          <w:delText>.</w:delText>
        </w:r>
      </w:del>
    </w:p>
    <w:p w14:paraId="58C06F56" w14:textId="4EFD66A3" w:rsidR="005A1C89" w:rsidRPr="005A1C89" w:rsidDel="002F0FF7" w:rsidRDefault="008D1582" w:rsidP="00A26FF1">
      <w:pPr>
        <w:pStyle w:val="ListParagraph"/>
        <w:rPr>
          <w:del w:id="408" w:author="Reinders, Stephanie [CSAFE]" w:date="2025-11-21T14:16:00Z" w16du:dateUtc="2025-11-21T20:16:00Z"/>
          <w:lang w:val="en-US"/>
        </w:rPr>
        <w:pPrChange w:id="409" w:author="Reinders, Stephanie [CSAFE]" w:date="2025-11-21T14:23:00Z" w16du:dateUtc="2025-11-21T20:23:00Z">
          <w:pPr>
            <w:pStyle w:val="ListParagraph"/>
            <w:numPr>
              <w:numId w:val="7"/>
            </w:numPr>
            <w:ind w:hanging="360"/>
          </w:pPr>
        </w:pPrChange>
      </w:pPr>
      <w:del w:id="410" w:author="Reinders, Stephanie [CSAFE]" w:date="2025-11-21T14:16:00Z" w16du:dateUtc="2025-11-21T20:16:00Z">
        <w:r w:rsidRPr="008D1582" w:rsidDel="002F0FF7">
          <w:rPr>
            <w:lang w:val="en-US"/>
          </w:rPr>
          <w:delText xml:space="preserve">Once </w:delText>
        </w:r>
        <w:r w:rsidDel="002F0FF7">
          <w:rPr>
            <w:lang w:val="en-US"/>
          </w:rPr>
          <w:delText xml:space="preserve">BulletAnalyzr is open, </w:delText>
        </w:r>
        <w:r w:rsidR="002551B6" w:rsidRPr="008D1582" w:rsidDel="002F0FF7">
          <w:rPr>
            <w:lang w:val="en-US"/>
          </w:rPr>
          <w:delText>navigate to the Files tab and double-click the app folder to open it.</w:delText>
        </w:r>
        <w:r w:rsidDel="002F0FF7">
          <w:rPr>
            <w:lang w:val="en-US"/>
          </w:rPr>
          <w:delText xml:space="preserve"> (</w:delText>
        </w:r>
        <w:r w:rsidDel="002F0FF7">
          <w:rPr>
            <w:lang w:val="en-US"/>
          </w:rPr>
          <w:fldChar w:fldCharType="begin"/>
        </w:r>
        <w:r w:rsidDel="002F0FF7">
          <w:rPr>
            <w:lang w:val="en-US"/>
          </w:rPr>
          <w:delInstrText xml:space="preserve"> REF _Ref210812265 \h </w:delInstrText>
        </w:r>
        <w:r w:rsidDel="002F0FF7">
          <w:rPr>
            <w:lang w:val="en-US"/>
          </w:rPr>
        </w:r>
      </w:del>
      <w:r w:rsidR="00A26FF1">
        <w:rPr>
          <w:lang w:val="en-US"/>
        </w:rPr>
        <w:instrText xml:space="preserve"> \* MERGEFORMAT </w:instrText>
      </w:r>
      <w:del w:id="411" w:author="Reinders, Stephanie [CSAFE]" w:date="2025-11-21T14:16:00Z" w16du:dateUtc="2025-11-21T20:16:00Z">
        <w:r w:rsidDel="002F0FF7">
          <w:rPr>
            <w:lang w:val="en-US"/>
          </w:rPr>
          <w:fldChar w:fldCharType="separate"/>
        </w:r>
        <w:r w:rsidR="003E075B" w:rsidRPr="008D1582" w:rsidDel="002F0FF7">
          <w:rPr>
            <w:lang w:val="en-US"/>
          </w:rPr>
          <w:delText xml:space="preserve">Figure </w:delText>
        </w:r>
        <w:r w:rsidR="003E075B" w:rsidDel="002F0FF7">
          <w:rPr>
            <w:noProof/>
            <w:lang w:val="en-US"/>
          </w:rPr>
          <w:delText>3</w:delText>
        </w:r>
        <w:r w:rsidDel="002F0FF7">
          <w:rPr>
            <w:lang w:val="en-US"/>
          </w:rPr>
          <w:fldChar w:fldCharType="end"/>
        </w:r>
        <w:r w:rsidDel="002F0FF7">
          <w:rPr>
            <w:lang w:val="en-US"/>
          </w:rPr>
          <w:delText>)</w:delText>
        </w:r>
      </w:del>
    </w:p>
    <w:p w14:paraId="697C1C38" w14:textId="6A5749AA" w:rsidR="005A1C89" w:rsidRPr="005A1C89" w:rsidDel="002F0FF7" w:rsidRDefault="005A1C89" w:rsidP="00A26FF1">
      <w:pPr>
        <w:pStyle w:val="ListParagraph"/>
        <w:rPr>
          <w:del w:id="412" w:author="Reinders, Stephanie [CSAFE]" w:date="2025-11-21T14:16:00Z" w16du:dateUtc="2025-11-21T20:16:00Z"/>
          <w:lang w:val="en-US"/>
        </w:rPr>
        <w:pPrChange w:id="413" w:author="Reinders, Stephanie [CSAFE]" w:date="2025-11-21T14:23:00Z" w16du:dateUtc="2025-11-21T20:23:00Z">
          <w:pPr>
            <w:numPr>
              <w:numId w:val="8"/>
            </w:numPr>
            <w:tabs>
              <w:tab w:val="num" w:pos="720"/>
            </w:tabs>
            <w:ind w:left="720" w:hanging="360"/>
          </w:pPr>
        </w:pPrChange>
      </w:pPr>
      <w:del w:id="414" w:author="Reinders, Stephanie [CSAFE]" w:date="2025-11-21T14:16:00Z" w16du:dateUtc="2025-11-21T20:16:00Z">
        <w:r w:rsidRPr="005A1C89" w:rsidDel="002F0FF7">
          <w:rPr>
            <w:lang w:val="en-US"/>
          </w:rPr>
          <w:delText xml:space="preserve">Click the </w:delText>
        </w:r>
        <w:r w:rsidRPr="005A1C89" w:rsidDel="002F0FF7">
          <w:rPr>
            <w:i/>
            <w:iCs/>
            <w:lang w:val="en-US"/>
          </w:rPr>
          <w:delText>server.R</w:delText>
        </w:r>
        <w:r w:rsidRPr="005A1C89" w:rsidDel="002F0FF7">
          <w:rPr>
            <w:lang w:val="en-US"/>
          </w:rPr>
          <w:delText xml:space="preserve"> file to open it in RStudio’s main window.</w:delText>
        </w:r>
        <w:r w:rsidR="00611E49" w:rsidDel="002F0FF7">
          <w:rPr>
            <w:lang w:val="en-US"/>
          </w:rPr>
          <w:delText xml:space="preserve"> (</w:delText>
        </w:r>
        <w:r w:rsidR="00611E49" w:rsidDel="002F0FF7">
          <w:rPr>
            <w:lang w:val="en-US"/>
          </w:rPr>
          <w:fldChar w:fldCharType="begin"/>
        </w:r>
        <w:r w:rsidR="00611E49" w:rsidDel="002F0FF7">
          <w:rPr>
            <w:lang w:val="en-US"/>
          </w:rPr>
          <w:delInstrText xml:space="preserve"> REF _Ref210812800 \h </w:delInstrText>
        </w:r>
        <w:r w:rsidR="00611E49" w:rsidDel="002F0FF7">
          <w:rPr>
            <w:lang w:val="en-US"/>
          </w:rPr>
        </w:r>
      </w:del>
      <w:r w:rsidR="00A26FF1">
        <w:rPr>
          <w:lang w:val="en-US"/>
        </w:rPr>
        <w:instrText xml:space="preserve"> \* MERGEFORMAT </w:instrText>
      </w:r>
      <w:del w:id="415" w:author="Reinders, Stephanie [CSAFE]" w:date="2025-11-21T14:16:00Z" w16du:dateUtc="2025-11-21T20:16:00Z">
        <w:r w:rsidR="00611E49" w:rsidDel="002F0FF7">
          <w:rPr>
            <w:lang w:val="en-US"/>
          </w:rPr>
          <w:fldChar w:fldCharType="separate"/>
        </w:r>
        <w:r w:rsidR="003E075B" w:rsidRPr="00611E49" w:rsidDel="002F0FF7">
          <w:rPr>
            <w:lang w:val="en-US"/>
          </w:rPr>
          <w:delText xml:space="preserve">Figure </w:delText>
        </w:r>
        <w:r w:rsidR="003E075B" w:rsidDel="002F0FF7">
          <w:rPr>
            <w:noProof/>
            <w:lang w:val="en-US"/>
          </w:rPr>
          <w:delText>4</w:delText>
        </w:r>
        <w:r w:rsidR="00611E49" w:rsidDel="002F0FF7">
          <w:rPr>
            <w:lang w:val="en-US"/>
          </w:rPr>
          <w:fldChar w:fldCharType="end"/>
        </w:r>
        <w:r w:rsidR="00611E49" w:rsidDel="002F0FF7">
          <w:rPr>
            <w:lang w:val="en-US"/>
          </w:rPr>
          <w:delText>)</w:delText>
        </w:r>
      </w:del>
    </w:p>
    <w:p w14:paraId="039C1A28" w14:textId="31B1DF6B" w:rsidR="005A1C89" w:rsidDel="002F0FF7" w:rsidRDefault="005A1C89" w:rsidP="00A26FF1">
      <w:pPr>
        <w:pStyle w:val="ListParagraph"/>
        <w:rPr>
          <w:del w:id="416" w:author="Reinders, Stephanie [CSAFE]" w:date="2025-11-21T14:16:00Z" w16du:dateUtc="2025-11-21T20:16:00Z"/>
          <w:lang w:val="en-US"/>
        </w:rPr>
        <w:pPrChange w:id="417" w:author="Reinders, Stephanie [CSAFE]" w:date="2025-11-21T14:23:00Z" w16du:dateUtc="2025-11-21T20:23:00Z">
          <w:pPr>
            <w:numPr>
              <w:numId w:val="8"/>
            </w:numPr>
            <w:tabs>
              <w:tab w:val="num" w:pos="720"/>
            </w:tabs>
            <w:ind w:left="720" w:hanging="360"/>
          </w:pPr>
        </w:pPrChange>
      </w:pPr>
      <w:del w:id="418" w:author="Reinders, Stephanie [CSAFE]" w:date="2025-11-21T14:16:00Z" w16du:dateUtc="2025-11-21T20:16:00Z">
        <w:r w:rsidRPr="005A1C89" w:rsidDel="002F0FF7">
          <w:rPr>
            <w:lang w:val="en-US"/>
          </w:rPr>
          <w:delText>Click Run App in the main window to launch the app.</w:delText>
        </w:r>
        <w:r w:rsidR="00611E49" w:rsidDel="002F0FF7">
          <w:rPr>
            <w:lang w:val="en-US"/>
          </w:rPr>
          <w:delText xml:space="preserve"> (</w:delText>
        </w:r>
        <w:r w:rsidR="00611E49" w:rsidDel="002F0FF7">
          <w:rPr>
            <w:lang w:val="en-US"/>
          </w:rPr>
          <w:fldChar w:fldCharType="begin"/>
        </w:r>
        <w:r w:rsidR="00611E49" w:rsidDel="002F0FF7">
          <w:rPr>
            <w:lang w:val="en-US"/>
          </w:rPr>
          <w:delInstrText xml:space="preserve"> REF _Ref210812800 \h </w:delInstrText>
        </w:r>
        <w:r w:rsidR="00611E49" w:rsidDel="002F0FF7">
          <w:rPr>
            <w:lang w:val="en-US"/>
          </w:rPr>
        </w:r>
      </w:del>
      <w:r w:rsidR="00A26FF1">
        <w:rPr>
          <w:lang w:val="en-US"/>
        </w:rPr>
        <w:instrText xml:space="preserve"> \* MERGEFORMAT </w:instrText>
      </w:r>
      <w:del w:id="419" w:author="Reinders, Stephanie [CSAFE]" w:date="2025-11-21T14:16:00Z" w16du:dateUtc="2025-11-21T20:16:00Z">
        <w:r w:rsidR="00611E49" w:rsidDel="002F0FF7">
          <w:rPr>
            <w:lang w:val="en-US"/>
          </w:rPr>
          <w:fldChar w:fldCharType="separate"/>
        </w:r>
        <w:r w:rsidR="003E075B" w:rsidRPr="00611E49" w:rsidDel="002F0FF7">
          <w:rPr>
            <w:lang w:val="en-US"/>
          </w:rPr>
          <w:delText xml:space="preserve">Figure </w:delText>
        </w:r>
        <w:r w:rsidR="003E075B" w:rsidDel="002F0FF7">
          <w:rPr>
            <w:noProof/>
            <w:lang w:val="en-US"/>
          </w:rPr>
          <w:delText>4</w:delText>
        </w:r>
        <w:r w:rsidR="00611E49" w:rsidDel="002F0FF7">
          <w:rPr>
            <w:lang w:val="en-US"/>
          </w:rPr>
          <w:fldChar w:fldCharType="end"/>
        </w:r>
        <w:r w:rsidR="00611E49" w:rsidDel="002F0FF7">
          <w:rPr>
            <w:lang w:val="en-US"/>
          </w:rPr>
          <w:delText>)</w:delText>
        </w:r>
      </w:del>
    </w:p>
    <w:p w14:paraId="442199D6" w14:textId="703A8332" w:rsidR="00210563" w:rsidRPr="00A26FF1" w:rsidDel="00A26FF1" w:rsidRDefault="00210563" w:rsidP="00A26FF1">
      <w:pPr>
        <w:pStyle w:val="ListParagraph"/>
        <w:rPr>
          <w:del w:id="420" w:author="Reinders, Stephanie [CSAFE]" w:date="2025-11-21T14:23:00Z" w16du:dateUtc="2025-11-21T20:23:00Z"/>
          <w:lang w:val="en-US"/>
        </w:rPr>
        <w:pPrChange w:id="421" w:author="Reinders, Stephanie [CSAFE]" w:date="2025-11-21T14:23:00Z" w16du:dateUtc="2025-11-21T20:23:00Z">
          <w:pPr>
            <w:numPr>
              <w:numId w:val="8"/>
            </w:numPr>
            <w:tabs>
              <w:tab w:val="num" w:pos="720"/>
            </w:tabs>
            <w:ind w:left="720" w:hanging="360"/>
          </w:pPr>
        </w:pPrChange>
      </w:pPr>
      <w:del w:id="422" w:author="Reinders, Stephanie [CSAFE]" w:date="2025-11-21T14:23:00Z" w16du:dateUtc="2025-11-21T20:23:00Z">
        <w:r w:rsidRPr="00A26FF1" w:rsidDel="00A26FF1">
          <w:rPr>
            <w:lang w:val="en-US"/>
          </w:rPr>
          <w:delText>Click Begin on the BulletAnalyzr home screen. (</w:delText>
        </w:r>
        <w:r w:rsidR="009E20A4" w:rsidRPr="00A26FF1" w:rsidDel="00A26FF1">
          <w:rPr>
            <w:lang w:val="en-US"/>
          </w:rPr>
          <w:fldChar w:fldCharType="begin"/>
        </w:r>
        <w:r w:rsidR="009E20A4" w:rsidRPr="00A26FF1" w:rsidDel="00A26FF1">
          <w:rPr>
            <w:lang w:val="en-US"/>
          </w:rPr>
          <w:delInstrText xml:space="preserve"> REF _Ref210813083 \h </w:delInstrText>
        </w:r>
        <w:r w:rsidR="009E20A4" w:rsidDel="00A26FF1">
          <w:rPr>
            <w:lang w:val="en-US"/>
          </w:rPr>
        </w:r>
        <w:r w:rsidR="00A26FF1" w:rsidRPr="00A26FF1" w:rsidDel="00A26FF1">
          <w:rPr>
            <w:lang w:val="en-US"/>
          </w:rPr>
          <w:delInstrText xml:space="preserve"> \* MERGEFORMAT </w:delInstrText>
        </w:r>
        <w:r w:rsidR="009E20A4" w:rsidRPr="00A26FF1" w:rsidDel="00A26FF1">
          <w:rPr>
            <w:lang w:val="en-US"/>
          </w:rPr>
          <w:fldChar w:fldCharType="separate"/>
        </w:r>
        <w:r w:rsidR="003E075B" w:rsidRPr="00A26FF1" w:rsidDel="00A26FF1">
          <w:rPr>
            <w:lang w:val="en-US"/>
          </w:rPr>
          <w:delText xml:space="preserve">Figure </w:delText>
        </w:r>
        <w:r w:rsidR="003E075B" w:rsidRPr="00A26FF1" w:rsidDel="00A26FF1">
          <w:rPr>
            <w:noProof/>
            <w:lang w:val="en-US"/>
          </w:rPr>
          <w:delText>5</w:delText>
        </w:r>
        <w:r w:rsidR="009E20A4" w:rsidRPr="00A26FF1" w:rsidDel="00A26FF1">
          <w:rPr>
            <w:lang w:val="en-US"/>
          </w:rPr>
          <w:fldChar w:fldCharType="end"/>
        </w:r>
        <w:r w:rsidR="009E20A4" w:rsidRPr="00A26FF1" w:rsidDel="00A26FF1">
          <w:rPr>
            <w:lang w:val="en-US"/>
          </w:rPr>
          <w:delText>)</w:delText>
        </w:r>
      </w:del>
    </w:p>
    <w:p w14:paraId="4B32FA5A" w14:textId="77777777" w:rsidR="00611E49" w:rsidRPr="00611E49" w:rsidRDefault="00611E49" w:rsidP="00A26FF1">
      <w:pPr>
        <w:pStyle w:val="ListParagraph"/>
        <w:rPr>
          <w:lang w:val="en-US"/>
        </w:rPr>
        <w:pPrChange w:id="423" w:author="Reinders, Stephanie [CSAFE]" w:date="2025-11-21T14:23:00Z" w16du:dateUtc="2025-11-21T20:23:00Z">
          <w:pPr>
            <w:ind w:left="360"/>
          </w:pPr>
        </w:pPrChange>
      </w:pPr>
    </w:p>
    <w:p w14:paraId="54655335" w14:textId="53C4FA8D" w:rsidR="008D1582" w:rsidDel="002F0FF7" w:rsidRDefault="008D1582" w:rsidP="008D1582">
      <w:pPr>
        <w:keepNext/>
        <w:jc w:val="center"/>
        <w:rPr>
          <w:del w:id="424" w:author="Reinders, Stephanie [CSAFE]" w:date="2025-11-21T14:16:00Z" w16du:dateUtc="2025-11-21T20:16:00Z"/>
        </w:rPr>
      </w:pPr>
      <w:del w:id="425" w:author="Reinders, Stephanie [CSAFE]" w:date="2025-11-21T14:16:00Z" w16du:dateUtc="2025-11-21T20:16:00Z">
        <w:r w:rsidDel="002F0FF7">
          <w:rPr>
            <w:noProof/>
            <w:lang w:val="en-US"/>
            <w14:ligatures w14:val="none"/>
          </w:rPr>
          <w:lastRenderedPageBreak/>
          <mc:AlternateContent>
            <mc:Choice Requires="wpg">
              <w:drawing>
                <wp:inline distT="0" distB="0" distL="0" distR="0" wp14:anchorId="5CDD470C" wp14:editId="05FFC9BE">
                  <wp:extent cx="3445630" cy="3185667"/>
                  <wp:effectExtent l="12700" t="12700" r="0" b="2540"/>
                  <wp:docPr id="1407275623" name="Group 18"/>
                  <wp:cNvGraphicFramePr/>
                  <a:graphic xmlns:a="http://schemas.openxmlformats.org/drawingml/2006/main">
                    <a:graphicData uri="http://schemas.microsoft.com/office/word/2010/wordprocessingGroup">
                      <wpg:wgp>
                        <wpg:cNvGrpSpPr/>
                        <wpg:grpSpPr>
                          <a:xfrm>
                            <a:off x="0" y="0"/>
                            <a:ext cx="3445630" cy="3185667"/>
                            <a:chOff x="0" y="0"/>
                            <a:chExt cx="3445630" cy="3185667"/>
                          </a:xfrm>
                        </wpg:grpSpPr>
                        <pic:pic xmlns:pic="http://schemas.openxmlformats.org/drawingml/2006/picture">
                          <pic:nvPicPr>
                            <pic:cNvPr id="1162725816" name="Picture 1" descr="A screenshot of a computer program&#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62045" y="40512"/>
                              <a:ext cx="3283585" cy="3145155"/>
                            </a:xfrm>
                            <a:prstGeom prst="rect">
                              <a:avLst/>
                            </a:prstGeom>
                          </pic:spPr>
                        </pic:pic>
                        <wps:wsp>
                          <wps:cNvPr id="238676659" name="Oval 1"/>
                          <wps:cNvSpPr/>
                          <wps:spPr>
                            <a:xfrm>
                              <a:off x="0" y="0"/>
                              <a:ext cx="647700" cy="2590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682192" name="Oval 1"/>
                          <wps:cNvSpPr/>
                          <wps:spPr>
                            <a:xfrm>
                              <a:off x="266217" y="1435261"/>
                              <a:ext cx="647700" cy="2590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879934" name="Straight Arrow Connector 5"/>
                          <wps:cNvCnPr/>
                          <wps:spPr>
                            <a:xfrm flipH="1" flipV="1">
                              <a:off x="798653" y="254643"/>
                              <a:ext cx="339779" cy="23406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9804315" name="Straight Arrow Connector 5"/>
                          <wps:cNvCnPr/>
                          <wps:spPr>
                            <a:xfrm flipH="1" flipV="1">
                              <a:off x="1012784" y="1695691"/>
                              <a:ext cx="339779" cy="23406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BDB3772" id="Group 18" o:spid="_x0000_s1026" style="width:271.3pt;height:250.85pt;mso-position-horizontal-relative:char;mso-position-vertical-relative:line" coordsize="34456,3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">
                  <v:shape id="Picture 1" o:spid="_x0000_s1027" type="#_x0000_t75" alt="A screenshot of a computer program&#10;&#10;AI-generated content may be incorrect." style="position:absolute;left:1620;top:405;width:32836;height:3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">
                    <v:imagedata r:id="rId25" o:title="A screenshot of a computer program&#10;&#10;AI-generated content may be incorrect"/>
                  </v:shape>
                  <v:oval id="Oval 1" o:spid="_x0000_s1028" style="position:absolute;width:6477;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" filled="f" strokecolor="#e00" strokeweight="2pt"/>
                  <v:oval id="Oval 1" o:spid="_x0000_s1029" style="position:absolute;left:2662;top:14352;width:6477;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" filled="f" strokecolor="#e00" strokeweight="2pt"/>
                  <v:shape id="Straight Arrow Connector 5" o:spid="_x0000_s1030" type="#_x0000_t32" style="position:absolute;left:7986;top:2546;width:3398;height:2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" strokecolor="#e00" strokeweight="1.5pt">
                    <v:stroke endarrow="block"/>
                  </v:shape>
                  <v:shape id="Straight Arrow Connector 5" o:spid="_x0000_s1031" type="#_x0000_t32" style="position:absolute;left:10127;top:16956;width:3398;height:2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" strokecolor="#e00" strokeweight="1.5pt">
                    <v:stroke endarrow="block"/>
                  </v:shape>
                  <w10:anchorlock/>
                </v:group>
              </w:pict>
            </mc:Fallback>
          </mc:AlternateContent>
        </w:r>
      </w:del>
    </w:p>
    <w:p w14:paraId="062A9143" w14:textId="7E800135" w:rsidR="008D1582" w:rsidRPr="008D1582" w:rsidDel="002F0FF7" w:rsidRDefault="008D1582" w:rsidP="008D1582">
      <w:pPr>
        <w:pStyle w:val="Caption"/>
        <w:jc w:val="center"/>
        <w:rPr>
          <w:del w:id="426" w:author="Reinders, Stephanie [CSAFE]" w:date="2025-11-21T14:16:00Z" w16du:dateUtc="2025-11-21T20:16:00Z"/>
          <w:lang w:val="en-US"/>
        </w:rPr>
      </w:pPr>
      <w:bookmarkStart w:id="427" w:name="_Ref210812265"/>
      <w:del w:id="428" w:author="Reinders, Stephanie [CSAFE]" w:date="2025-11-21T14:16:00Z" w16du:dateUtc="2025-11-21T20:16:00Z">
        <w:r w:rsidRPr="008D1582" w:rsidDel="002F0FF7">
          <w:rPr>
            <w:lang w:val="en-US"/>
          </w:rPr>
          <w:delText xml:space="preserve">Figure </w:delText>
        </w:r>
        <w:r w:rsidDel="002F0FF7">
          <w:fldChar w:fldCharType="begin"/>
        </w:r>
        <w:r w:rsidRPr="008D1582" w:rsidDel="002F0FF7">
          <w:rPr>
            <w:lang w:val="en-US"/>
          </w:rPr>
          <w:delInstrText xml:space="preserve"> SEQ Figure \* ARABIC </w:delInstrText>
        </w:r>
        <w:r w:rsidDel="002F0FF7">
          <w:fldChar w:fldCharType="separate"/>
        </w:r>
      </w:del>
      <w:del w:id="429" w:author="Reinders, Stephanie [CSAFE]" w:date="2025-11-21T13:40:00Z" w16du:dateUtc="2025-11-21T19:40:00Z">
        <w:r w:rsidR="003E075B" w:rsidDel="008A1BCC">
          <w:rPr>
            <w:noProof/>
            <w:lang w:val="en-US"/>
          </w:rPr>
          <w:delText>3</w:delText>
        </w:r>
      </w:del>
      <w:del w:id="430" w:author="Reinders, Stephanie [CSAFE]" w:date="2025-11-21T14:16:00Z" w16du:dateUtc="2025-11-21T20:16:00Z">
        <w:r w:rsidDel="002F0FF7">
          <w:fldChar w:fldCharType="end"/>
        </w:r>
        <w:bookmarkEnd w:id="427"/>
        <w:r w:rsidDel="002F0FF7">
          <w:rPr>
            <w:lang w:val="en-US"/>
          </w:rPr>
          <w:delText>. Find the Files tab in RStudio. Then open the app folder.</w:delText>
        </w:r>
      </w:del>
    </w:p>
    <w:p w14:paraId="1321BF30" w14:textId="186EEB34" w:rsidR="00611E49" w:rsidDel="002F0FF7" w:rsidRDefault="00611E49" w:rsidP="00611E49">
      <w:pPr>
        <w:keepNext/>
        <w:jc w:val="center"/>
        <w:rPr>
          <w:del w:id="431" w:author="Reinders, Stephanie [CSAFE]" w:date="2025-11-21T14:16:00Z" w16du:dateUtc="2025-11-21T20:16:00Z"/>
        </w:rPr>
      </w:pPr>
      <w:del w:id="432" w:author="Reinders, Stephanie [CSAFE]" w:date="2025-11-21T14:16:00Z" w16du:dateUtc="2025-11-21T20:16:00Z">
        <w:r w:rsidDel="002F0FF7">
          <w:rPr>
            <w:noProof/>
            <w14:ligatures w14:val="none"/>
          </w:rPr>
          <mc:AlternateContent>
            <mc:Choice Requires="wpg">
              <w:drawing>
                <wp:inline distT="0" distB="0" distL="0" distR="0" wp14:anchorId="52EA5097" wp14:editId="028AE49A">
                  <wp:extent cx="4792980" cy="2206625"/>
                  <wp:effectExtent l="0" t="0" r="0" b="3175"/>
                  <wp:docPr id="619686734" name="Group 21"/>
                  <wp:cNvGraphicFramePr/>
                  <a:graphic xmlns:a="http://schemas.openxmlformats.org/drawingml/2006/main">
                    <a:graphicData uri="http://schemas.microsoft.com/office/word/2010/wordprocessingGroup">
                      <wpg:wgp>
                        <wpg:cNvGrpSpPr/>
                        <wpg:grpSpPr>
                          <a:xfrm>
                            <a:off x="0" y="0"/>
                            <a:ext cx="4792980" cy="2206625"/>
                            <a:chOff x="0" y="0"/>
                            <a:chExt cx="4792980" cy="2206625"/>
                          </a:xfrm>
                        </wpg:grpSpPr>
                        <pic:pic xmlns:pic="http://schemas.openxmlformats.org/drawingml/2006/picture">
                          <pic:nvPicPr>
                            <pic:cNvPr id="642983905" name="Picture 1" descr="A screenshot of a computer&#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92980" cy="2206625"/>
                            </a:xfrm>
                            <a:prstGeom prst="rect">
                              <a:avLst/>
                            </a:prstGeom>
                          </pic:spPr>
                        </pic:pic>
                        <wps:wsp>
                          <wps:cNvPr id="486379489" name="Oval 1"/>
                          <wps:cNvSpPr/>
                          <wps:spPr>
                            <a:xfrm>
                              <a:off x="63661" y="63661"/>
                              <a:ext cx="647065" cy="25844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1977621" name="Straight Arrow Connector 5"/>
                          <wps:cNvCnPr/>
                          <wps:spPr>
                            <a:xfrm flipH="1" flipV="1">
                              <a:off x="810228" y="324091"/>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77644923" name="Oval 1"/>
                          <wps:cNvSpPr/>
                          <wps:spPr>
                            <a:xfrm>
                              <a:off x="3108928" y="302067"/>
                              <a:ext cx="729205" cy="25844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037721" name="Straight Arrow Connector 5"/>
                          <wps:cNvCnPr/>
                          <wps:spPr>
                            <a:xfrm flipH="1" flipV="1">
                              <a:off x="3883306" y="561372"/>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9DCD1C" id="Group 21" o:spid="_x0000_s1026" style="width:377.4pt;height:173.75pt;mso-position-horizontal-relative:char;mso-position-vertical-relative:line" coordsize="47929,22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">
                  <v:shape id="Picture 1" o:spid="_x0000_s1027" type="#_x0000_t75" alt="A screenshot of a computer&#10;&#10;AI-generated content may be incorrect." style="position:absolute;width:47929;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">
                    <v:imagedata r:id="rId27" o:title="A screenshot of a computer&#10;&#10;AI-generated content may be incorrect"/>
                  </v:shape>
                  <v:oval id="Oval 1" o:spid="_x0000_s1028" style="position:absolute;left:636;top:636;width:6471;height:2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" filled="f" strokecolor="#e00" strokeweight="2pt"/>
                  <v:shape id="Straight Arrow Connector 5" o:spid="_x0000_s1029" type="#_x0000_t32" style="position:absolute;left:8102;top:3240;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" strokecolor="#e00" strokeweight="1.5pt">
                    <v:stroke endarrow="block"/>
                  </v:shape>
                  <v:oval id="Oval 1" o:spid="_x0000_s1030" style="position:absolute;left:31089;top:3020;width:7292;height:2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" filled="f" strokecolor="#e00" strokeweight="2pt"/>
                  <v:shape id="Straight Arrow Connector 5" o:spid="_x0000_s1031" type="#_x0000_t32" style="position:absolute;left:38833;top:5613;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" strokecolor="#e00" strokeweight="1.5pt">
                    <v:stroke endarrow="block"/>
                  </v:shape>
                  <w10:anchorlock/>
                </v:group>
              </w:pict>
            </mc:Fallback>
          </mc:AlternateContent>
        </w:r>
      </w:del>
    </w:p>
    <w:p w14:paraId="0ED0FC61" w14:textId="608B4456" w:rsidR="008D1582" w:rsidDel="002F0FF7" w:rsidRDefault="00611E49" w:rsidP="00611E49">
      <w:pPr>
        <w:pStyle w:val="Caption"/>
        <w:jc w:val="center"/>
        <w:rPr>
          <w:del w:id="433" w:author="Reinders, Stephanie [CSAFE]" w:date="2025-11-21T14:16:00Z" w16du:dateUtc="2025-11-21T20:16:00Z"/>
          <w:lang w:val="en-US"/>
        </w:rPr>
      </w:pPr>
      <w:bookmarkStart w:id="434" w:name="_Ref210812800"/>
      <w:del w:id="435" w:author="Reinders, Stephanie [CSAFE]" w:date="2025-11-21T14:16:00Z" w16du:dateUtc="2025-11-21T20:16:00Z">
        <w:r w:rsidRPr="00611E49" w:rsidDel="002F0FF7">
          <w:rPr>
            <w:lang w:val="en-US"/>
          </w:rPr>
          <w:delText xml:space="preserve">Figure </w:delText>
        </w:r>
        <w:r w:rsidDel="002F0FF7">
          <w:fldChar w:fldCharType="begin"/>
        </w:r>
        <w:r w:rsidRPr="00611E49" w:rsidDel="002F0FF7">
          <w:rPr>
            <w:lang w:val="en-US"/>
          </w:rPr>
          <w:delInstrText xml:space="preserve"> SEQ Figure \* ARABIC </w:delInstrText>
        </w:r>
        <w:r w:rsidDel="002F0FF7">
          <w:fldChar w:fldCharType="separate"/>
        </w:r>
      </w:del>
      <w:del w:id="436" w:author="Reinders, Stephanie [CSAFE]" w:date="2025-11-21T13:40:00Z" w16du:dateUtc="2025-11-21T19:40:00Z">
        <w:r w:rsidR="003E075B" w:rsidDel="008A1BCC">
          <w:rPr>
            <w:noProof/>
            <w:lang w:val="en-US"/>
          </w:rPr>
          <w:delText>4</w:delText>
        </w:r>
      </w:del>
      <w:del w:id="437" w:author="Reinders, Stephanie [CSAFE]" w:date="2025-11-21T14:16:00Z" w16du:dateUtc="2025-11-21T20:16:00Z">
        <w:r w:rsidDel="002F0FF7">
          <w:fldChar w:fldCharType="end"/>
        </w:r>
        <w:bookmarkEnd w:id="434"/>
        <w:r w:rsidDel="002F0FF7">
          <w:rPr>
            <w:lang w:val="en-US"/>
          </w:rPr>
          <w:delText>. Click Run App in the server.R file to launch BulletAnalyzr.</w:delText>
        </w:r>
      </w:del>
    </w:p>
    <w:p w14:paraId="78341F6F" w14:textId="77777777" w:rsidR="00210563" w:rsidRDefault="00210563" w:rsidP="00210563">
      <w:pPr>
        <w:keepNext/>
        <w:jc w:val="center"/>
      </w:pPr>
      <w:r>
        <w:rPr>
          <w:noProof/>
          <w:lang w:val="en-US"/>
          <w14:ligatures w14:val="none"/>
        </w:rPr>
        <mc:AlternateContent>
          <mc:Choice Requires="wpg">
            <w:drawing>
              <wp:inline distT="0" distB="0" distL="0" distR="0" wp14:anchorId="4A0C268F" wp14:editId="4CD584CB">
                <wp:extent cx="4288533" cy="1680845"/>
                <wp:effectExtent l="12700" t="0" r="4445" b="0"/>
                <wp:docPr id="1306163536" name="Group 22"/>
                <wp:cNvGraphicFramePr/>
                <a:graphic xmlns:a="http://schemas.openxmlformats.org/drawingml/2006/main">
                  <a:graphicData uri="http://schemas.microsoft.com/office/word/2010/wordprocessingGroup">
                    <wpg:wgp>
                      <wpg:cNvGrpSpPr/>
                      <wpg:grpSpPr>
                        <a:xfrm>
                          <a:off x="0" y="0"/>
                          <a:ext cx="4288533" cy="1680845"/>
                          <a:chOff x="0" y="0"/>
                          <a:chExt cx="4288533" cy="1680845"/>
                        </a:xfrm>
                      </wpg:grpSpPr>
                      <pic:pic xmlns:pic="http://schemas.openxmlformats.org/drawingml/2006/picture">
                        <pic:nvPicPr>
                          <pic:cNvPr id="322240269" name="Picture 1" descr="A screenshot of a computer&#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81023" y="0"/>
                            <a:ext cx="4207510" cy="1680845"/>
                          </a:xfrm>
                          <a:prstGeom prst="rect">
                            <a:avLst/>
                          </a:prstGeom>
                        </pic:spPr>
                      </pic:pic>
                      <wps:wsp>
                        <wps:cNvPr id="1550390295" name="Oval 1"/>
                        <wps:cNvSpPr/>
                        <wps:spPr>
                          <a:xfrm>
                            <a:off x="0" y="1140106"/>
                            <a:ext cx="647065" cy="25844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71042" name="Straight Arrow Connector 5"/>
                        <wps:cNvCnPr/>
                        <wps:spPr>
                          <a:xfrm flipH="1" flipV="1">
                            <a:off x="746567" y="1400536"/>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AABED7" id="Group 22" o:spid="_x0000_s1026" style="width:337.7pt;height:132.35pt;mso-position-horizontal-relative:char;mso-position-vertical-relative:line" coordsize="4288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">
                <v:shape id="Picture 1" o:spid="_x0000_s1027" type="#_x0000_t75" alt="A screenshot of a computer&#10;&#10;AI-generated content may be incorrect." style="position:absolute;left:810;width:4207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">
                  <v:imagedata r:id="rId29" o:title="A screenshot of a computer&#10;&#10;AI-generated content may be incorrect"/>
                </v:shape>
                <v:oval id="Oval 1" o:spid="_x0000_s1028" style="position:absolute;top:11401;width:6470;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" filled="f" strokecolor="#e00" strokeweight="2.25pt"/>
                <v:shape id="Straight Arrow Connector 5" o:spid="_x0000_s1029" type="#_x0000_t32" style="position:absolute;left:7465;top:14005;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" strokecolor="#e00" strokeweight="1.5pt">
                  <v:stroke endarrow="block"/>
                </v:shape>
                <w10:anchorlock/>
              </v:group>
            </w:pict>
          </mc:Fallback>
        </mc:AlternateContent>
      </w:r>
    </w:p>
    <w:p w14:paraId="309BB837" w14:textId="31E5DBC7" w:rsidR="00210563" w:rsidRDefault="00210563" w:rsidP="00210563">
      <w:pPr>
        <w:pStyle w:val="Caption"/>
        <w:jc w:val="center"/>
        <w:rPr>
          <w:lang w:val="en-US"/>
        </w:rPr>
      </w:pPr>
      <w:bookmarkStart w:id="438" w:name="_Ref210813083"/>
      <w:r w:rsidRPr="00210563">
        <w:rPr>
          <w:lang w:val="en-US"/>
        </w:rPr>
        <w:t xml:space="preserve">Figure </w:t>
      </w:r>
      <w:r>
        <w:fldChar w:fldCharType="begin"/>
      </w:r>
      <w:r w:rsidRPr="00210563">
        <w:rPr>
          <w:lang w:val="en-US"/>
        </w:rPr>
        <w:instrText xml:space="preserve"> SEQ Figure \* ARABIC </w:instrText>
      </w:r>
      <w:r>
        <w:fldChar w:fldCharType="separate"/>
      </w:r>
      <w:ins w:id="439" w:author="Reinders, Stephanie [CSAFE]" w:date="2025-11-21T14:09:00Z" w16du:dateUtc="2025-11-21T20:09:00Z">
        <w:r w:rsidR="00DC0A92">
          <w:rPr>
            <w:noProof/>
            <w:lang w:val="en-US"/>
          </w:rPr>
          <w:t>10</w:t>
        </w:r>
      </w:ins>
      <w:del w:id="440" w:author="Reinders, Stephanie [CSAFE]" w:date="2025-11-21T13:40:00Z" w16du:dateUtc="2025-11-21T19:40:00Z">
        <w:r w:rsidR="003E075B" w:rsidDel="008A1BCC">
          <w:rPr>
            <w:noProof/>
            <w:lang w:val="en-US"/>
          </w:rPr>
          <w:delText>5</w:delText>
        </w:r>
      </w:del>
      <w:r>
        <w:fldChar w:fldCharType="end"/>
      </w:r>
      <w:bookmarkEnd w:id="438"/>
      <w:r>
        <w:rPr>
          <w:lang w:val="en-US"/>
        </w:rPr>
        <w:t xml:space="preserve">. </w:t>
      </w:r>
      <w:r w:rsidR="000D4BCC">
        <w:rPr>
          <w:lang w:val="en-US"/>
        </w:rPr>
        <w:t>C</w:t>
      </w:r>
      <w:r>
        <w:rPr>
          <w:lang w:val="en-US"/>
        </w:rPr>
        <w:t>lick Begin on the BulletAnalyzr home page to get started.</w:t>
      </w:r>
    </w:p>
    <w:p w14:paraId="0E8A3575" w14:textId="77777777" w:rsidR="00091C1E" w:rsidRDefault="00091C1E" w:rsidP="00091C1E">
      <w:pPr>
        <w:rPr>
          <w:ins w:id="441" w:author="Reinders, Stephanie [CSAFE]" w:date="2025-11-21T14:29:00Z" w16du:dateUtc="2025-11-21T20:29:00Z"/>
          <w:lang w:val="en-US"/>
        </w:rPr>
        <w:pPrChange w:id="442" w:author="Reinders, Stephanie [CSAFE]" w:date="2025-11-21T14:29:00Z" w16du:dateUtc="2025-11-21T20:29:00Z">
          <w:pPr>
            <w:pStyle w:val="Heading2"/>
          </w:pPr>
        </w:pPrChange>
      </w:pPr>
      <w:bookmarkStart w:id="443" w:name="_Toc214625202"/>
    </w:p>
    <w:p w14:paraId="44F70C4A" w14:textId="2BB9B60F" w:rsidR="0084419B" w:rsidRPr="0084419B" w:rsidRDefault="0084419B" w:rsidP="00F3661D">
      <w:pPr>
        <w:pStyle w:val="Heading2"/>
        <w:rPr>
          <w:lang w:val="en-US"/>
        </w:rPr>
      </w:pPr>
      <w:r w:rsidRPr="0084419B">
        <w:rPr>
          <w:lang w:val="en-US"/>
        </w:rPr>
        <w:t>Upload the bullets</w:t>
      </w:r>
      <w:bookmarkEnd w:id="443"/>
    </w:p>
    <w:p w14:paraId="549F3D83" w14:textId="77777777" w:rsidR="0084419B" w:rsidRPr="0084419B" w:rsidRDefault="0084419B" w:rsidP="0084419B">
      <w:pPr>
        <w:numPr>
          <w:ilvl w:val="0"/>
          <w:numId w:val="9"/>
        </w:numPr>
        <w:rPr>
          <w:lang w:val="en-US"/>
        </w:rPr>
      </w:pPr>
      <w:r w:rsidRPr="0084419B">
        <w:rPr>
          <w:lang w:val="en-US"/>
        </w:rPr>
        <w:t>Upload the first bullet.</w:t>
      </w:r>
    </w:p>
    <w:p w14:paraId="7C07AC98" w14:textId="076F5DB3" w:rsidR="0084419B" w:rsidRPr="0084419B" w:rsidRDefault="0084419B" w:rsidP="00F3661D">
      <w:pPr>
        <w:numPr>
          <w:ilvl w:val="1"/>
          <w:numId w:val="9"/>
        </w:numPr>
        <w:rPr>
          <w:lang w:val="en-US"/>
        </w:rPr>
      </w:pPr>
      <w:r w:rsidRPr="0084419B">
        <w:rPr>
          <w:lang w:val="en-US"/>
        </w:rPr>
        <w:t>Click Browse and navigate to</w:t>
      </w:r>
      <w:r w:rsidR="00F3661D">
        <w:rPr>
          <w:lang w:val="en-US"/>
        </w:rPr>
        <w:t xml:space="preserve"> the BulletAnalyzr folder. Then go to examples &gt; Hamby-44 &gt; Barrel 1 &gt; Bullet 1.</w:t>
      </w:r>
    </w:p>
    <w:p w14:paraId="4D753389" w14:textId="1AB53D6E" w:rsidR="0084419B" w:rsidRPr="0084419B" w:rsidRDefault="0084419B" w:rsidP="0084419B">
      <w:pPr>
        <w:numPr>
          <w:ilvl w:val="1"/>
          <w:numId w:val="9"/>
        </w:numPr>
        <w:rPr>
          <w:lang w:val="en-US"/>
        </w:rPr>
      </w:pPr>
      <w:r w:rsidRPr="0084419B">
        <w:rPr>
          <w:lang w:val="en-US"/>
        </w:rPr>
        <w:t>Select all 6 files in this folder. Each x3p file is an image of a bullet land engraved area.</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2446F366" w14:textId="6C03FC81" w:rsidR="0084419B" w:rsidRPr="0084419B" w:rsidRDefault="0084419B" w:rsidP="0084419B">
      <w:pPr>
        <w:numPr>
          <w:ilvl w:val="1"/>
          <w:numId w:val="9"/>
        </w:numPr>
        <w:rPr>
          <w:lang w:val="en-US"/>
        </w:rPr>
      </w:pPr>
      <w:r w:rsidRPr="0084419B">
        <w:rPr>
          <w:lang w:val="en-US"/>
        </w:rPr>
        <w:t>Give the bullet a name (e.g., Bullet 1).</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50F467B8" w14:textId="46635840" w:rsidR="0084419B" w:rsidRDefault="0084419B" w:rsidP="0084419B">
      <w:pPr>
        <w:numPr>
          <w:ilvl w:val="1"/>
          <w:numId w:val="9"/>
        </w:numPr>
        <w:rPr>
          <w:lang w:val="en-US"/>
        </w:rPr>
      </w:pPr>
      <w:r w:rsidRPr="0084419B">
        <w:rPr>
          <w:lang w:val="en-US"/>
        </w:rPr>
        <w:t>Add it to the Comparison List.</w:t>
      </w:r>
      <w:r w:rsidR="002B0E70" w:rsidRPr="002B0E70">
        <w:rPr>
          <w:lang w:val="en-US"/>
        </w:rPr>
        <w:t xml:space="preserve"> </w:t>
      </w:r>
      <w:r w:rsidR="002B0E70">
        <w:rPr>
          <w:lang w:val="en-US"/>
        </w:rPr>
        <w:t>(</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5394B40F" w14:textId="0D9A061F" w:rsidR="00F3661D" w:rsidRPr="0084419B" w:rsidRDefault="00F3661D" w:rsidP="0084419B">
      <w:pPr>
        <w:numPr>
          <w:ilvl w:val="1"/>
          <w:numId w:val="9"/>
        </w:numPr>
        <w:rPr>
          <w:lang w:val="en-US"/>
        </w:rPr>
      </w:pPr>
      <w:r>
        <w:rPr>
          <w:lang w:val="en-US"/>
        </w:rPr>
        <w:t xml:space="preserve">A preview of each land is shown in the main window. </w:t>
      </w:r>
      <w:r w:rsidR="002B0E70">
        <w:rPr>
          <w:lang w:val="en-US"/>
        </w:rPr>
        <w:t>Rotate and zoom the lands for different perspectives.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4B3BEB9D" w14:textId="77777777" w:rsidR="0084419B" w:rsidRPr="0084419B" w:rsidRDefault="0084419B" w:rsidP="0084419B">
      <w:pPr>
        <w:numPr>
          <w:ilvl w:val="0"/>
          <w:numId w:val="9"/>
        </w:numPr>
        <w:rPr>
          <w:lang w:val="en-US"/>
        </w:rPr>
      </w:pPr>
      <w:r w:rsidRPr="0084419B">
        <w:rPr>
          <w:lang w:val="en-US"/>
        </w:rPr>
        <w:t>Upload the second bullet.</w:t>
      </w:r>
    </w:p>
    <w:p w14:paraId="4C8E3566" w14:textId="740885E6" w:rsidR="00F80CA6" w:rsidRPr="0084419B" w:rsidRDefault="0084419B" w:rsidP="00F80CA6">
      <w:pPr>
        <w:numPr>
          <w:ilvl w:val="1"/>
          <w:numId w:val="9"/>
        </w:numPr>
        <w:rPr>
          <w:lang w:val="en-US"/>
        </w:rPr>
      </w:pPr>
      <w:r w:rsidRPr="0084419B">
        <w:rPr>
          <w:lang w:val="en-US"/>
        </w:rPr>
        <w:t>Repeat the same process for the Bullet 2 images:</w:t>
      </w:r>
      <w:r w:rsidR="00F3661D" w:rsidRPr="0084419B">
        <w:rPr>
          <w:lang w:val="en-US"/>
        </w:rPr>
        <w:t xml:space="preserve"> </w:t>
      </w:r>
      <w:r w:rsidRPr="0084419B">
        <w:rPr>
          <w:lang w:val="en-US"/>
        </w:rPr>
        <w:t>examples/Hamby-44/barrel 1/Bullet 2.</w:t>
      </w:r>
    </w:p>
    <w:p w14:paraId="40974537" w14:textId="77777777" w:rsidR="006D484D" w:rsidRDefault="006D484D" w:rsidP="00210563">
      <w:pPr>
        <w:jc w:val="center"/>
        <w:rPr>
          <w:lang w:val="en-US"/>
        </w:rPr>
      </w:pPr>
    </w:p>
    <w:p w14:paraId="74D01C9F" w14:textId="77777777" w:rsidR="006D484D" w:rsidRDefault="006D484D" w:rsidP="00210563">
      <w:pPr>
        <w:jc w:val="center"/>
        <w:rPr>
          <w:lang w:val="en-US"/>
        </w:rPr>
      </w:pPr>
    </w:p>
    <w:p w14:paraId="3D85076A" w14:textId="77777777" w:rsidR="00F80CA6" w:rsidRDefault="00F80CA6" w:rsidP="00F80CA6">
      <w:pPr>
        <w:keepNext/>
        <w:jc w:val="center"/>
      </w:pPr>
      <w:r>
        <w:rPr>
          <w:noProof/>
          <w:lang w:val="en-US"/>
          <w14:ligatures w14:val="none"/>
        </w:rPr>
        <w:lastRenderedPageBreak/>
        <mc:AlternateContent>
          <mc:Choice Requires="wpg">
            <w:drawing>
              <wp:inline distT="0" distB="0" distL="0" distR="0" wp14:anchorId="0D595A53" wp14:editId="0605C58A">
                <wp:extent cx="5729468" cy="2544336"/>
                <wp:effectExtent l="0" t="0" r="0" b="0"/>
                <wp:docPr id="471733777" name="Group 26"/>
                <wp:cNvGraphicFramePr/>
                <a:graphic xmlns:a="http://schemas.openxmlformats.org/drawingml/2006/main">
                  <a:graphicData uri="http://schemas.microsoft.com/office/word/2010/wordprocessingGroup">
                    <wpg:wgp>
                      <wpg:cNvGrpSpPr/>
                      <wpg:grpSpPr>
                        <a:xfrm>
                          <a:off x="0" y="0"/>
                          <a:ext cx="5729467" cy="2544335"/>
                          <a:chOff x="0" y="0"/>
                          <a:chExt cx="6756400" cy="3000375"/>
                        </a:xfrm>
                      </wpg:grpSpPr>
                      <pic:pic xmlns:pic="http://schemas.openxmlformats.org/drawingml/2006/picture">
                        <pic:nvPicPr>
                          <pic:cNvPr id="393428681" name="Picture 23" descr="A screenshot of a computer screen&#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56400" cy="3000375"/>
                          </a:xfrm>
                          <a:prstGeom prst="rect">
                            <a:avLst/>
                          </a:prstGeom>
                        </pic:spPr>
                      </pic:pic>
                      <wps:wsp>
                        <wps:cNvPr id="498104342" name="Oval 24"/>
                        <wps:cNvSpPr/>
                        <wps:spPr>
                          <a:xfrm>
                            <a:off x="64786" y="793991"/>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795544" name="Straight Arrow Connector 25"/>
                        <wps:cNvCnPr/>
                        <wps:spPr>
                          <a:xfrm flipH="1">
                            <a:off x="737243" y="793991"/>
                            <a:ext cx="485414" cy="114461"/>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1822015" name="Oval 24"/>
                        <wps:cNvSpPr/>
                        <wps:spPr>
                          <a:xfrm>
                            <a:off x="64786" y="1291702"/>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131582" name="Oval 24"/>
                        <wps:cNvSpPr/>
                        <wps:spPr>
                          <a:xfrm>
                            <a:off x="377303" y="1592644"/>
                            <a:ext cx="936424" cy="219590"/>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137733" name="Straight Arrow Connector 25"/>
                        <wps:cNvCnPr/>
                        <wps:spPr>
                          <a:xfrm flipH="1">
                            <a:off x="731456" y="1326426"/>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2679757" name="Straight Arrow Connector 25"/>
                        <wps:cNvCnPr/>
                        <wps:spPr>
                          <a:xfrm flipH="1">
                            <a:off x="1373851" y="1557920"/>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BE85A" id="Group 26" o:spid="_x0000_s1026" style="width:451.15pt;height:200.35pt;mso-position-horizontal-relative:char;mso-position-vertical-relative:line" coordsize="67564,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">
                <v:shape id="Picture 23" o:spid="_x0000_s1027" type="#_x0000_t75" alt="A screenshot of a computer screen&#10;&#10;AI-generated content may be incorrect." style="position:absolute;width:6756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">
                  <v:imagedata r:id="rId31" o:title="A screenshot of a computer screen&#10;&#10;AI-generated content may be incorrect"/>
                </v:shape>
                <v:oval id="Oval 24" o:spid="_x0000_s1028" style="position:absolute;left:647;top:7939;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" filled="f" strokecolor="#e00" strokeweight="2.25pt"/>
                <v:shape id="Straight Arrow Connector 25" o:spid="_x0000_s1029" type="#_x0000_t32" style="position:absolute;left:7372;top:7939;width:4854;height:1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" strokecolor="#e00" strokeweight="1.5pt">
                  <v:stroke endarrow="block"/>
                </v:shape>
                <v:oval id="Oval 24" o:spid="_x0000_s1030" style="position:absolute;left:647;top:12917;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" filled="f" strokecolor="#e00" strokeweight="2.25pt"/>
                <v:oval id="Oval 24" o:spid="_x0000_s1031" style="position:absolute;left:3773;top:15926;width:9364;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" filled="f" strokecolor="#e00" strokeweight="2.25pt"/>
                <v:shape id="Straight Arrow Connector 25" o:spid="_x0000_s1032" type="#_x0000_t32" style="position:absolute;left:7314;top:13264;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" strokecolor="#e00" strokeweight="1.5pt">
                  <v:stroke endarrow="block"/>
                </v:shape>
                <v:shape id="Straight Arrow Connector 25" o:spid="_x0000_s1033" type="#_x0000_t32" style="position:absolute;left:13738;top:15579;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" strokecolor="#e00" strokeweight="1.5pt">
                  <v:stroke endarrow="block"/>
                </v:shape>
                <w10:anchorlock/>
              </v:group>
            </w:pict>
          </mc:Fallback>
        </mc:AlternateContent>
      </w:r>
    </w:p>
    <w:p w14:paraId="1D259459" w14:textId="51793413" w:rsidR="00F3661D" w:rsidRPr="00210563" w:rsidRDefault="00F80CA6" w:rsidP="00F80CA6">
      <w:pPr>
        <w:pStyle w:val="Caption"/>
        <w:jc w:val="center"/>
        <w:rPr>
          <w:lang w:val="en-US"/>
        </w:rPr>
      </w:pPr>
      <w:bookmarkStart w:id="444" w:name="_Ref210815999"/>
      <w:r w:rsidRPr="00F80CA6">
        <w:rPr>
          <w:lang w:val="en-US"/>
        </w:rPr>
        <w:t xml:space="preserve">Figure </w:t>
      </w:r>
      <w:r>
        <w:fldChar w:fldCharType="begin"/>
      </w:r>
      <w:r w:rsidRPr="00F80CA6">
        <w:rPr>
          <w:lang w:val="en-US"/>
        </w:rPr>
        <w:instrText xml:space="preserve"> SEQ Figure \* ARABIC </w:instrText>
      </w:r>
      <w:r>
        <w:fldChar w:fldCharType="separate"/>
      </w:r>
      <w:ins w:id="445" w:author="Reinders, Stephanie [CSAFE]" w:date="2025-11-21T14:09:00Z" w16du:dateUtc="2025-11-21T20:09:00Z">
        <w:r w:rsidR="00DC0A92">
          <w:rPr>
            <w:noProof/>
            <w:lang w:val="en-US"/>
          </w:rPr>
          <w:t>11</w:t>
        </w:r>
      </w:ins>
      <w:del w:id="446" w:author="Reinders, Stephanie [CSAFE]" w:date="2025-11-21T13:40:00Z" w16du:dateUtc="2025-11-21T19:40:00Z">
        <w:r w:rsidR="003E075B" w:rsidDel="008A1BCC">
          <w:rPr>
            <w:noProof/>
            <w:lang w:val="en-US"/>
          </w:rPr>
          <w:delText>6</w:delText>
        </w:r>
      </w:del>
      <w:r>
        <w:fldChar w:fldCharType="end"/>
      </w:r>
      <w:bookmarkEnd w:id="444"/>
      <w:r>
        <w:rPr>
          <w:lang w:val="en-US"/>
        </w:rPr>
        <w:t xml:space="preserve">. </w:t>
      </w:r>
      <w:r w:rsidR="002B0E70">
        <w:rPr>
          <w:lang w:val="en-US"/>
        </w:rPr>
        <w:t>Click Browse to u</w:t>
      </w:r>
      <w:r>
        <w:rPr>
          <w:lang w:val="en-US"/>
        </w:rPr>
        <w:t>pload the scans from the first bullet</w:t>
      </w:r>
      <w:r w:rsidR="002B0E70">
        <w:rPr>
          <w:lang w:val="en-US"/>
        </w:rPr>
        <w:t>.</w:t>
      </w:r>
      <w:r>
        <w:rPr>
          <w:lang w:val="en-US"/>
        </w:rPr>
        <w:t xml:space="preserve"> </w:t>
      </w:r>
      <w:r w:rsidR="002B0E70">
        <w:rPr>
          <w:lang w:val="en-US"/>
        </w:rPr>
        <w:t>Give the bullet a name.</w:t>
      </w:r>
      <w:r>
        <w:rPr>
          <w:lang w:val="en-US"/>
        </w:rPr>
        <w:t xml:space="preserve"> </w:t>
      </w:r>
      <w:r w:rsidR="002B0E70">
        <w:rPr>
          <w:lang w:val="en-US"/>
        </w:rPr>
        <w:t>C</w:t>
      </w:r>
      <w:r>
        <w:rPr>
          <w:lang w:val="en-US"/>
        </w:rPr>
        <w:t>lick Add Bullet to Comparison List.</w:t>
      </w:r>
    </w:p>
    <w:p w14:paraId="67FABDC0" w14:textId="31604671" w:rsidR="00717DE7" w:rsidRDefault="00717DE7" w:rsidP="00717DE7">
      <w:pPr>
        <w:rPr>
          <w:lang w:val="en-US"/>
        </w:rPr>
      </w:pPr>
    </w:p>
    <w:p w14:paraId="0C818E43" w14:textId="6C026F07" w:rsidR="005E0845" w:rsidRPr="005E0845" w:rsidRDefault="005E0845" w:rsidP="005E0845">
      <w:pPr>
        <w:pStyle w:val="Heading2"/>
        <w:rPr>
          <w:lang w:val="en-US"/>
        </w:rPr>
      </w:pPr>
      <w:bookmarkStart w:id="447" w:name="_Toc214625203"/>
      <w:r w:rsidRPr="005E0845">
        <w:rPr>
          <w:lang w:val="en-US"/>
        </w:rPr>
        <w:t>Adjust the crosscut location</w:t>
      </w:r>
      <w:r>
        <w:rPr>
          <w:lang w:val="en-US"/>
        </w:rPr>
        <w:t>s</w:t>
      </w:r>
      <w:bookmarkEnd w:id="447"/>
    </w:p>
    <w:p w14:paraId="613B6A4B" w14:textId="77777777" w:rsidR="005E0845" w:rsidRPr="005E0845" w:rsidRDefault="005E0845" w:rsidP="005E0845">
      <w:pPr>
        <w:rPr>
          <w:lang w:val="en-US"/>
        </w:rPr>
      </w:pPr>
      <w:r w:rsidRPr="005E0845">
        <w:rPr>
          <w:lang w:val="en-US"/>
        </w:rPr>
        <w:t>BulletAnalyzr attempts to identify suitable crosscut locations. The crosscuts are displayed as light grey lines on the lands.</w:t>
      </w:r>
    </w:p>
    <w:p w14:paraId="3F69A3CD" w14:textId="77777777" w:rsidR="005E0845" w:rsidRPr="005E0845" w:rsidRDefault="005E0845" w:rsidP="005E0845">
      <w:pPr>
        <w:pStyle w:val="ListParagraph"/>
        <w:numPr>
          <w:ilvl w:val="0"/>
          <w:numId w:val="16"/>
        </w:numPr>
        <w:rPr>
          <w:lang w:val="en-US"/>
        </w:rPr>
      </w:pPr>
      <w:r w:rsidRPr="005E0845">
        <w:rPr>
          <w:lang w:val="en-US"/>
        </w:rPr>
        <w:t>Adjust the crosscuts for Bullet 1.</w:t>
      </w:r>
    </w:p>
    <w:p w14:paraId="52BDC02B" w14:textId="77777777" w:rsidR="005E0845" w:rsidRPr="005E0845" w:rsidRDefault="005E0845" w:rsidP="005E0845">
      <w:pPr>
        <w:pStyle w:val="ListParagraph"/>
        <w:numPr>
          <w:ilvl w:val="1"/>
          <w:numId w:val="16"/>
        </w:numPr>
        <w:rPr>
          <w:lang w:val="en-US"/>
        </w:rPr>
      </w:pPr>
      <w:r w:rsidRPr="005E0845">
        <w:rPr>
          <w:lang w:val="en-US"/>
        </w:rPr>
        <w:t>Select Bullet 1 from the drop-down menu if it isn’t already selected.</w:t>
      </w:r>
    </w:p>
    <w:p w14:paraId="54822383"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1F99360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53BA716D" w14:textId="77777777" w:rsidR="005E0845" w:rsidRPr="005E0845" w:rsidRDefault="005E0845" w:rsidP="005E0845">
      <w:pPr>
        <w:pStyle w:val="ListParagraph"/>
        <w:numPr>
          <w:ilvl w:val="0"/>
          <w:numId w:val="16"/>
        </w:numPr>
        <w:rPr>
          <w:lang w:val="en-US"/>
        </w:rPr>
      </w:pPr>
      <w:r w:rsidRPr="005E0845">
        <w:rPr>
          <w:lang w:val="en-US"/>
        </w:rPr>
        <w:t>Adjust the crosscuts for Bullet 2.</w:t>
      </w:r>
    </w:p>
    <w:p w14:paraId="329E35FE" w14:textId="77777777" w:rsidR="005E0845" w:rsidRPr="005E0845" w:rsidRDefault="005E0845" w:rsidP="005E0845">
      <w:pPr>
        <w:pStyle w:val="ListParagraph"/>
        <w:numPr>
          <w:ilvl w:val="1"/>
          <w:numId w:val="16"/>
        </w:numPr>
        <w:rPr>
          <w:lang w:val="en-US"/>
        </w:rPr>
      </w:pPr>
      <w:r w:rsidRPr="005E0845">
        <w:rPr>
          <w:lang w:val="en-US"/>
        </w:rPr>
        <w:t>Select Bullet 2 from the drop-down menu.</w:t>
      </w:r>
    </w:p>
    <w:p w14:paraId="7A8A317A"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22991E3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6728F86C" w14:textId="77777777" w:rsidR="005E0845" w:rsidRPr="005E0845" w:rsidRDefault="005E0845" w:rsidP="005E0845">
      <w:pPr>
        <w:pStyle w:val="ListParagraph"/>
        <w:numPr>
          <w:ilvl w:val="0"/>
          <w:numId w:val="16"/>
        </w:numPr>
        <w:rPr>
          <w:lang w:val="en-US"/>
        </w:rPr>
      </w:pPr>
      <w:r w:rsidRPr="005E0845">
        <w:rPr>
          <w:lang w:val="en-US"/>
        </w:rPr>
        <w:t>When both bullets are ready, click Compare Bullets.</w:t>
      </w:r>
    </w:p>
    <w:p w14:paraId="0EACEC61" w14:textId="77777777" w:rsidR="005E0845" w:rsidRDefault="005E0845" w:rsidP="00091C1E">
      <w:pPr>
        <w:rPr>
          <w:lang w:val="en-US"/>
        </w:rPr>
        <w:pPrChange w:id="448" w:author="Reinders, Stephanie [CSAFE]" w:date="2025-11-21T14:29:00Z" w16du:dateUtc="2025-11-21T20:29:00Z">
          <w:pPr>
            <w:pStyle w:val="Heading2"/>
          </w:pPr>
        </w:pPrChange>
      </w:pPr>
    </w:p>
    <w:p w14:paraId="20A37DC5" w14:textId="7CB0334C" w:rsidR="006D484D" w:rsidRPr="006D484D" w:rsidRDefault="006D484D" w:rsidP="006D484D">
      <w:pPr>
        <w:pStyle w:val="Heading2"/>
        <w:rPr>
          <w:lang w:val="en-US"/>
        </w:rPr>
      </w:pPr>
      <w:bookmarkStart w:id="449" w:name="_Toc214625204"/>
      <w:r w:rsidRPr="006D484D">
        <w:rPr>
          <w:lang w:val="en-US"/>
        </w:rPr>
        <w:t>Adjust the groove placements</w:t>
      </w:r>
      <w:bookmarkEnd w:id="449"/>
    </w:p>
    <w:p w14:paraId="3B1CAFE8" w14:textId="7D62E874" w:rsidR="006D484D" w:rsidRPr="006D484D" w:rsidRDefault="006D484D" w:rsidP="006D484D">
      <w:pPr>
        <w:rPr>
          <w:lang w:val="en-US"/>
        </w:rPr>
      </w:pPr>
      <w:r w:rsidRPr="006D484D">
        <w:rPr>
          <w:lang w:val="en-US"/>
        </w:rPr>
        <w:t>In order to capture the full land, the scans also contain parts of the grooves. BulletAnalyzr needs to remove the grooves before further processing. The app attempts to locate the grooves on the crosscut profile, but manual adjustment is sometimes required.</w:t>
      </w:r>
    </w:p>
    <w:p w14:paraId="569519BE" w14:textId="58634B90" w:rsidR="006D484D" w:rsidRPr="006D484D" w:rsidRDefault="006D484D" w:rsidP="006D484D">
      <w:pPr>
        <w:numPr>
          <w:ilvl w:val="0"/>
          <w:numId w:val="10"/>
        </w:numPr>
        <w:rPr>
          <w:lang w:val="en-US"/>
        </w:rPr>
      </w:pPr>
      <w:r w:rsidRPr="006D484D">
        <w:rPr>
          <w:lang w:val="en-US"/>
        </w:rPr>
        <w:t>Adjust the groove on land 1 of Bullet 1.</w:t>
      </w:r>
      <w:r w:rsidR="001931A3">
        <w:rPr>
          <w:lang w:val="en-US"/>
        </w:rPr>
        <w:t xml:space="preserve"> (</w:t>
      </w:r>
      <w:r w:rsidR="001931A3">
        <w:rPr>
          <w:lang w:val="en-US"/>
        </w:rPr>
        <w:fldChar w:fldCharType="begin"/>
      </w:r>
      <w:r w:rsidR="001931A3">
        <w:rPr>
          <w:lang w:val="en-US"/>
        </w:rPr>
        <w:instrText xml:space="preserve"> REF _Ref210818161 \h </w:instrText>
      </w:r>
      <w:r w:rsidR="001931A3">
        <w:rPr>
          <w:lang w:val="en-US"/>
        </w:rPr>
      </w:r>
      <w:r w:rsidR="001931A3">
        <w:rPr>
          <w:lang w:val="en-US"/>
        </w:rPr>
        <w:fldChar w:fldCharType="separate"/>
      </w:r>
      <w:r w:rsidR="003E075B" w:rsidRPr="001931A3">
        <w:rPr>
          <w:lang w:val="en-US"/>
        </w:rPr>
        <w:t xml:space="preserve">Figure </w:t>
      </w:r>
      <w:r w:rsidR="003E075B">
        <w:rPr>
          <w:noProof/>
          <w:lang w:val="en-US"/>
        </w:rPr>
        <w:t>7</w:t>
      </w:r>
      <w:r w:rsidR="001931A3">
        <w:rPr>
          <w:lang w:val="en-US"/>
        </w:rPr>
        <w:fldChar w:fldCharType="end"/>
      </w:r>
      <w:r w:rsidR="001931A3">
        <w:rPr>
          <w:lang w:val="en-US"/>
        </w:rPr>
        <w:t>)</w:t>
      </w:r>
    </w:p>
    <w:p w14:paraId="31096C49" w14:textId="77777777" w:rsidR="006D484D" w:rsidRPr="006D484D" w:rsidRDefault="006D484D" w:rsidP="006D484D">
      <w:pPr>
        <w:numPr>
          <w:ilvl w:val="1"/>
          <w:numId w:val="10"/>
        </w:numPr>
        <w:rPr>
          <w:lang w:val="en-US"/>
        </w:rPr>
      </w:pPr>
      <w:r w:rsidRPr="006D484D">
        <w:rPr>
          <w:lang w:val="en-US"/>
        </w:rPr>
        <w:lastRenderedPageBreak/>
        <w:t>Select Bullet 1 and Land 1 from the drop-down menus.</w:t>
      </w:r>
    </w:p>
    <w:p w14:paraId="1A88782E" w14:textId="77777777" w:rsidR="006D484D" w:rsidRDefault="006D484D" w:rsidP="006D484D">
      <w:pPr>
        <w:numPr>
          <w:ilvl w:val="1"/>
          <w:numId w:val="10"/>
        </w:numPr>
        <w:rPr>
          <w:lang w:val="en-US"/>
        </w:rPr>
      </w:pPr>
      <w:r w:rsidRPr="006D484D">
        <w:rPr>
          <w:lang w:val="en-US"/>
        </w:rPr>
        <w:t>The vertical red lines on the crosscut profile plot indicate the left and right groove locations. Everything to the left of the left groove line and everything to the right of the right groove line will be discarded.</w:t>
      </w:r>
    </w:p>
    <w:p w14:paraId="7E1310FF" w14:textId="7AFEC2EA" w:rsidR="00E9185C" w:rsidRDefault="006D484D" w:rsidP="006D484D">
      <w:pPr>
        <w:numPr>
          <w:ilvl w:val="1"/>
          <w:numId w:val="10"/>
        </w:numPr>
        <w:rPr>
          <w:lang w:val="en-US"/>
        </w:rPr>
      </w:pPr>
      <w:r w:rsidRPr="006D484D">
        <w:rPr>
          <w:lang w:val="en-US"/>
        </w:rPr>
        <w:t>Adjust the groove locations using the slider bars to keep as much of the land as possible.</w:t>
      </w:r>
    </w:p>
    <w:p w14:paraId="712975CA" w14:textId="77777777" w:rsidR="006D484D" w:rsidRPr="006D484D" w:rsidRDefault="006D484D" w:rsidP="006D484D">
      <w:pPr>
        <w:numPr>
          <w:ilvl w:val="1"/>
          <w:numId w:val="10"/>
        </w:numPr>
        <w:rPr>
          <w:lang w:val="en-US"/>
        </w:rPr>
      </w:pPr>
      <w:r w:rsidRPr="006D484D">
        <w:rPr>
          <w:lang w:val="en-US"/>
        </w:rPr>
        <w:t>Click Save Grooves when satisfied.</w:t>
      </w:r>
    </w:p>
    <w:p w14:paraId="25BB3DA9" w14:textId="77777777" w:rsidR="006D484D" w:rsidRPr="006D484D" w:rsidRDefault="006D484D" w:rsidP="006D484D">
      <w:pPr>
        <w:numPr>
          <w:ilvl w:val="0"/>
          <w:numId w:val="13"/>
        </w:numPr>
        <w:rPr>
          <w:lang w:val="en-US"/>
        </w:rPr>
      </w:pPr>
      <w:r w:rsidRPr="006D484D">
        <w:rPr>
          <w:lang w:val="en-US"/>
        </w:rPr>
        <w:t>Repeat for all lands on both bullets.</w:t>
      </w:r>
    </w:p>
    <w:p w14:paraId="1B3947A0" w14:textId="77777777" w:rsidR="006D484D" w:rsidRDefault="006D484D" w:rsidP="006D484D">
      <w:pPr>
        <w:numPr>
          <w:ilvl w:val="0"/>
          <w:numId w:val="13"/>
        </w:numPr>
        <w:rPr>
          <w:lang w:val="en-US"/>
        </w:rPr>
      </w:pPr>
      <w:r w:rsidRPr="006D484D">
        <w:rPr>
          <w:lang w:val="en-US"/>
        </w:rPr>
        <w:t>Once grooves are defined, click Next Step.</w:t>
      </w:r>
    </w:p>
    <w:p w14:paraId="309BE500" w14:textId="77777777" w:rsidR="001931A3" w:rsidRDefault="001931A3" w:rsidP="001931A3">
      <w:pPr>
        <w:keepNext/>
        <w:jc w:val="center"/>
      </w:pPr>
      <w:r>
        <w:rPr>
          <w:noProof/>
          <w:lang w:val="en-US"/>
          <w14:ligatures w14:val="none"/>
        </w:rPr>
        <mc:AlternateContent>
          <mc:Choice Requires="wpg">
            <w:drawing>
              <wp:inline distT="0" distB="0" distL="0" distR="0" wp14:anchorId="2E35EC9B" wp14:editId="65C2D11F">
                <wp:extent cx="2887980" cy="1736725"/>
                <wp:effectExtent l="0" t="0" r="0" b="3175"/>
                <wp:docPr id="2129806270" name="Group 27"/>
                <wp:cNvGraphicFramePr/>
                <a:graphic xmlns:a="http://schemas.openxmlformats.org/drawingml/2006/main">
                  <a:graphicData uri="http://schemas.microsoft.com/office/word/2010/wordprocessingGroup">
                    <wpg:wgp>
                      <wpg:cNvGrpSpPr/>
                      <wpg:grpSpPr>
                        <a:xfrm>
                          <a:off x="0" y="0"/>
                          <a:ext cx="2887980" cy="1736725"/>
                          <a:chOff x="0" y="0"/>
                          <a:chExt cx="2887980" cy="1736725"/>
                        </a:xfrm>
                      </wpg:grpSpPr>
                      <pic:pic xmlns:pic="http://schemas.openxmlformats.org/drawingml/2006/picture">
                        <pic:nvPicPr>
                          <pic:cNvPr id="633575916" name="Picture 1" descr="A graph on a screen&#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7980" cy="1736725"/>
                          </a:xfrm>
                          <a:prstGeom prst="rect">
                            <a:avLst/>
                          </a:prstGeom>
                        </pic:spPr>
                      </pic:pic>
                      <wps:wsp>
                        <wps:cNvPr id="2099467368" name="Text Box 12"/>
                        <wps:cNvSpPr txBox="1"/>
                        <wps:spPr>
                          <a:xfrm rot="16200000">
                            <a:off x="677120" y="387752"/>
                            <a:ext cx="701040" cy="270294"/>
                          </a:xfrm>
                          <a:prstGeom prst="rect">
                            <a:avLst/>
                          </a:prstGeom>
                          <a:noFill/>
                          <a:ln w="6350">
                            <a:noFill/>
                          </a:ln>
                        </wps:spPr>
                        <wps:txb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890598" name="Text Box 12"/>
                        <wps:cNvSpPr txBox="1"/>
                        <wps:spPr>
                          <a:xfrm rot="16200000">
                            <a:off x="2187616" y="387752"/>
                            <a:ext cx="701040" cy="270294"/>
                          </a:xfrm>
                          <a:prstGeom prst="rect">
                            <a:avLst/>
                          </a:prstGeom>
                          <a:noFill/>
                          <a:ln w="6350">
                            <a:noFill/>
                          </a:ln>
                        </wps:spPr>
                        <wps:txb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83380" name="Straight Arrow Connector 11"/>
                        <wps:cNvCnPr/>
                        <wps:spPr>
                          <a:xfrm>
                            <a:off x="879676"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51628714" name="Straight Arrow Connector 11"/>
                        <wps:cNvCnPr/>
                        <wps:spPr>
                          <a:xfrm>
                            <a:off x="2395960"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E35EC9B" id="Group 27" o:spid="_x0000_s1026" style="width:227.4pt;height:136.75pt;mso-position-horizontal-relative:char;mso-position-vertical-relative:line" coordsize="28879,17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">
                <v:shape id="Picture 1" o:spid="_x0000_s1027" type="#_x0000_t75" alt="A graph on a screen&#10;&#10;AI-generated content may be incorrect." style="position:absolute;width:28879;height:17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">
                  <v:imagedata r:id="rId33" o:title="A graph on a screen&#10;&#10;AI-generated content may be incorrect"/>
                </v:shape>
                <v:shapetype id="_x0000_t202" coordsize="21600,21600" o:spt="202" path="m,l,21600r21600,l21600,xe">
                  <v:stroke joinstyle="miter"/>
                  <v:path gradientshapeok="t" o:connecttype="rect"/>
                </v:shapetype>
                <v:shape id="Text Box 12" o:spid="_x0000_s1028" type="#_x0000_t202" style="position:absolute;left:6770;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" filled="f" stroked="f" strokeweight=".5pt">
                  <v:textbo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v:textbox>
                </v:shape>
                <v:shape id="Text Box 12" o:spid="_x0000_s1029" type="#_x0000_t202" style="position:absolute;left:21875;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" filled="f" stroked="f" strokeweight=".5pt">
                  <v:textbo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v:textbox>
                </v:shape>
                <v:shape id="Straight Arrow Connector 11" o:spid="_x0000_s1030" type="#_x0000_t32" style="position:absolute;left:8796;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" strokecolor="#e00">
                  <v:stroke startarrow="block" endarrow="block"/>
                </v:shape>
                <v:shape id="Straight Arrow Connector 11" o:spid="_x0000_s1031" type="#_x0000_t32" style="position:absolute;left:23959;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" strokecolor="#e00">
                  <v:stroke startarrow="block" endarrow="block"/>
                </v:shape>
                <w10:anchorlock/>
              </v:group>
            </w:pict>
          </mc:Fallback>
        </mc:AlternateContent>
      </w:r>
    </w:p>
    <w:p w14:paraId="368FF62E" w14:textId="642438E3" w:rsidR="001931A3" w:rsidRDefault="001931A3" w:rsidP="001931A3">
      <w:pPr>
        <w:pStyle w:val="Caption"/>
        <w:jc w:val="center"/>
        <w:rPr>
          <w:lang w:val="en-US"/>
        </w:rPr>
      </w:pPr>
      <w:bookmarkStart w:id="450" w:name="_Ref210818161"/>
      <w:r w:rsidRPr="001931A3">
        <w:rPr>
          <w:lang w:val="en-US"/>
        </w:rPr>
        <w:t xml:space="preserve">Figure </w:t>
      </w:r>
      <w:r>
        <w:fldChar w:fldCharType="begin"/>
      </w:r>
      <w:r w:rsidRPr="001931A3">
        <w:rPr>
          <w:lang w:val="en-US"/>
        </w:rPr>
        <w:instrText xml:space="preserve"> SEQ Figure \* ARABIC </w:instrText>
      </w:r>
      <w:r>
        <w:fldChar w:fldCharType="separate"/>
      </w:r>
      <w:ins w:id="451" w:author="Reinders, Stephanie [CSAFE]" w:date="2025-11-21T14:09:00Z" w16du:dateUtc="2025-11-21T20:09:00Z">
        <w:r w:rsidR="00DC0A92">
          <w:rPr>
            <w:noProof/>
            <w:lang w:val="en-US"/>
          </w:rPr>
          <w:t>12</w:t>
        </w:r>
      </w:ins>
      <w:del w:id="452" w:author="Reinders, Stephanie [CSAFE]" w:date="2025-11-21T13:40:00Z" w16du:dateUtc="2025-11-21T19:40:00Z">
        <w:r w:rsidR="003E075B" w:rsidDel="008A1BCC">
          <w:rPr>
            <w:noProof/>
            <w:lang w:val="en-US"/>
          </w:rPr>
          <w:delText>7</w:delText>
        </w:r>
      </w:del>
      <w:r>
        <w:fldChar w:fldCharType="end"/>
      </w:r>
      <w:bookmarkEnd w:id="450"/>
      <w:r>
        <w:rPr>
          <w:lang w:val="en-US"/>
        </w:rPr>
        <w:t>. The profile plot of Bullet 1 Land 1. The red lines indicate the current location of the grooves. The profile between each groove and the side of the plot will be discarded.</w:t>
      </w:r>
    </w:p>
    <w:p w14:paraId="2324B60E" w14:textId="77777777" w:rsidR="001931A3" w:rsidRDefault="001931A3" w:rsidP="001931A3">
      <w:pPr>
        <w:keepNext/>
        <w:jc w:val="center"/>
      </w:pPr>
      <w:r>
        <w:rPr>
          <w:noProof/>
        </w:rPr>
        <mc:AlternateContent>
          <mc:Choice Requires="wpg">
            <w:drawing>
              <wp:inline distT="0" distB="0" distL="0" distR="0" wp14:anchorId="104FE006" wp14:editId="6351F010">
                <wp:extent cx="2773680" cy="1696085"/>
                <wp:effectExtent l="0" t="0" r="20320" b="5715"/>
                <wp:docPr id="1235438386" name="Group 13"/>
                <wp:cNvGraphicFramePr/>
                <a:graphic xmlns:a="http://schemas.openxmlformats.org/drawingml/2006/main">
                  <a:graphicData uri="http://schemas.microsoft.com/office/word/2010/wordprocessingGroup">
                    <wpg:wgp>
                      <wpg:cNvGrpSpPr/>
                      <wpg:grpSpPr>
                        <a:xfrm>
                          <a:off x="0" y="0"/>
                          <a:ext cx="2773680" cy="1696085"/>
                          <a:chOff x="0" y="0"/>
                          <a:chExt cx="2773680" cy="1696085"/>
                        </a:xfrm>
                      </wpg:grpSpPr>
                      <pic:pic xmlns:pic="http://schemas.openxmlformats.org/drawingml/2006/picture">
                        <pic:nvPicPr>
                          <pic:cNvPr id="1058134735" name="Picture 1" descr="A graph on a screen&#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71775" cy="1696085"/>
                          </a:xfrm>
                          <a:prstGeom prst="rect">
                            <a:avLst/>
                          </a:prstGeom>
                        </pic:spPr>
                      </pic:pic>
                      <wps:wsp>
                        <wps:cNvPr id="528190270" name="Straight Arrow Connector 6"/>
                        <wps:cNvCnPr/>
                        <wps:spPr>
                          <a:xfrm flipV="1">
                            <a:off x="638355" y="952500"/>
                            <a:ext cx="350520" cy="266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3302488" name="Straight Arrow Connector 6"/>
                        <wps:cNvCnPr/>
                        <wps:spPr>
                          <a:xfrm flipH="1" flipV="1">
                            <a:off x="2476500" y="1113527"/>
                            <a:ext cx="29718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B5871C" id="Group 13" o:spid="_x0000_s1026" style="width:218.4pt;height:133.55pt;mso-position-horizontal-relative:char;mso-position-vertical-relative:line" coordsize="27736,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">
                <v:shape id="Picture 1" o:spid="_x0000_s1027" type="#_x0000_t75" alt="A graph on a screen&#10;&#10;AI-generated content may be incorrect." style="position:absolute;width:2771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">
                  <v:imagedata r:id="rId35" o:title="A graph on a screen&#10;&#10;AI-generated content may be incorrect"/>
                </v:shape>
                <v:shape id="Straight Arrow Connector 6" o:spid="_x0000_s1028" type="#_x0000_t32" style="position:absolute;left:6383;top:9525;width:3505;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" strokecolor="#e00">
                  <v:stroke endarrow="block"/>
                </v:shape>
                <v:shape id="Straight Arrow Connector 6" o:spid="_x0000_s1029" type="#_x0000_t32" style="position:absolute;left:24765;top:11135;width:2971;height:2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" strokecolor="#e00">
                  <v:stroke endarrow="block"/>
                </v:shape>
                <w10:anchorlock/>
              </v:group>
            </w:pict>
          </mc:Fallback>
        </mc:AlternateContent>
      </w:r>
    </w:p>
    <w:p w14:paraId="1F6D6741" w14:textId="2CD00A89" w:rsidR="001931A3" w:rsidRPr="001931A3" w:rsidRDefault="001931A3" w:rsidP="001931A3">
      <w:pPr>
        <w:pStyle w:val="Caption"/>
        <w:jc w:val="center"/>
        <w:rPr>
          <w:lang w:val="en-US"/>
        </w:rPr>
      </w:pPr>
      <w:r w:rsidRPr="001931A3">
        <w:rPr>
          <w:lang w:val="en-US"/>
        </w:rPr>
        <w:t xml:space="preserve">Figure </w:t>
      </w:r>
      <w:r>
        <w:fldChar w:fldCharType="begin"/>
      </w:r>
      <w:r w:rsidRPr="001931A3">
        <w:rPr>
          <w:lang w:val="en-US"/>
        </w:rPr>
        <w:instrText xml:space="preserve"> SEQ Figure \* ARABIC </w:instrText>
      </w:r>
      <w:r>
        <w:fldChar w:fldCharType="separate"/>
      </w:r>
      <w:ins w:id="453" w:author="Reinders, Stephanie [CSAFE]" w:date="2025-11-21T14:09:00Z" w16du:dateUtc="2025-11-21T20:09:00Z">
        <w:r w:rsidR="00DC0A92">
          <w:rPr>
            <w:noProof/>
            <w:lang w:val="en-US"/>
          </w:rPr>
          <w:t>13</w:t>
        </w:r>
      </w:ins>
      <w:del w:id="454" w:author="Reinders, Stephanie [CSAFE]" w:date="2025-11-21T13:40:00Z" w16du:dateUtc="2025-11-21T19:40:00Z">
        <w:r w:rsidR="003E075B" w:rsidDel="008A1BCC">
          <w:rPr>
            <w:noProof/>
            <w:lang w:val="en-US"/>
          </w:rPr>
          <w:delText>8</w:delText>
        </w:r>
      </w:del>
      <w:r>
        <w:fldChar w:fldCharType="end"/>
      </w:r>
      <w:r>
        <w:rPr>
          <w:lang w:val="en-US"/>
        </w:rPr>
        <w:t>. The profile plot of Bullet 1 Land 1 after the grooves are moved.</w:t>
      </w:r>
    </w:p>
    <w:p w14:paraId="76F8021E" w14:textId="77777777" w:rsidR="006D484D" w:rsidRPr="006D484D" w:rsidRDefault="006D484D" w:rsidP="006D484D">
      <w:pPr>
        <w:rPr>
          <w:lang w:val="en-US"/>
        </w:rPr>
      </w:pPr>
    </w:p>
    <w:p w14:paraId="3FFDEA23" w14:textId="77777777" w:rsidR="00FE4FBF" w:rsidRDefault="00FE4FBF" w:rsidP="006D484D">
      <w:pPr>
        <w:pStyle w:val="Heading2"/>
        <w:rPr>
          <w:lang w:val="en-US"/>
        </w:rPr>
      </w:pPr>
    </w:p>
    <w:p w14:paraId="6B635FBF" w14:textId="77777777" w:rsidR="00FE4FBF" w:rsidRDefault="00FE4FBF" w:rsidP="006D484D">
      <w:pPr>
        <w:pStyle w:val="Heading2"/>
        <w:rPr>
          <w:lang w:val="en-US"/>
        </w:rPr>
      </w:pPr>
    </w:p>
    <w:p w14:paraId="32BA9292" w14:textId="77777777" w:rsidR="00FE4FBF" w:rsidRDefault="00FE4FBF" w:rsidP="006D484D">
      <w:pPr>
        <w:pStyle w:val="Heading2"/>
        <w:rPr>
          <w:lang w:val="en-US"/>
        </w:rPr>
      </w:pPr>
    </w:p>
    <w:p w14:paraId="4F1FE3D9" w14:textId="5E5D0CA2" w:rsidR="006D484D" w:rsidRDefault="006D484D" w:rsidP="006D484D">
      <w:pPr>
        <w:pStyle w:val="Heading2"/>
        <w:rPr>
          <w:lang w:val="en-US"/>
        </w:rPr>
      </w:pPr>
      <w:bookmarkStart w:id="455" w:name="_Toc214625205"/>
      <w:r w:rsidRPr="006D484D">
        <w:rPr>
          <w:lang w:val="en-US"/>
        </w:rPr>
        <w:lastRenderedPageBreak/>
        <w:t>Comparison results report</w:t>
      </w:r>
      <w:bookmarkEnd w:id="455"/>
    </w:p>
    <w:p w14:paraId="0DA4E54F" w14:textId="7FC891BB" w:rsidR="006D484D" w:rsidRPr="006D484D" w:rsidRDefault="006D484D" w:rsidP="006D484D">
      <w:pPr>
        <w:tabs>
          <w:tab w:val="num" w:pos="720"/>
        </w:tabs>
        <w:rPr>
          <w:lang w:val="en-US"/>
        </w:rPr>
      </w:pPr>
      <w:r w:rsidRPr="006D484D">
        <w:rPr>
          <w:lang w:val="en-US"/>
        </w:rPr>
        <w:t>Behind the scenes, BulletAnalyzr extracts signals from the lands. Each signal from Bullet 1 is compared to each signal from Bullet 2 by measuring features such as consecutive matching stri</w:t>
      </w:r>
      <w:r w:rsidR="00FE4FBF">
        <w:rPr>
          <w:lang w:val="en-US"/>
        </w:rPr>
        <w:t>a</w:t>
      </w:r>
      <w:r w:rsidRPr="006D484D">
        <w:rPr>
          <w:lang w:val="en-US"/>
        </w:rPr>
        <w:t>e.</w:t>
      </w:r>
    </w:p>
    <w:p w14:paraId="09FDB33C" w14:textId="0E5FD184" w:rsidR="006D484D" w:rsidRDefault="006D484D" w:rsidP="006D484D">
      <w:pPr>
        <w:numPr>
          <w:ilvl w:val="0"/>
          <w:numId w:val="14"/>
        </w:numPr>
        <w:rPr>
          <w:lang w:val="en-US"/>
        </w:rPr>
      </w:pPr>
      <w:r w:rsidRPr="006D484D">
        <w:rPr>
          <w:lang w:val="en-US"/>
        </w:rPr>
        <w:t xml:space="preserve">The output page </w:t>
      </w:r>
      <w:r w:rsidR="001931A3">
        <w:rPr>
          <w:lang w:val="en-US"/>
        </w:rPr>
        <w:t>displays</w:t>
      </w:r>
      <w:r w:rsidRPr="006D484D">
        <w:rPr>
          <w:lang w:val="en-US"/>
        </w:rPr>
        <w:t xml:space="preserve"> the comparison results.</w:t>
      </w:r>
    </w:p>
    <w:p w14:paraId="3D1647D1" w14:textId="1DAEE8EC" w:rsidR="002451CC" w:rsidRDefault="002451CC" w:rsidP="002451CC">
      <w:pPr>
        <w:numPr>
          <w:ilvl w:val="0"/>
          <w:numId w:val="14"/>
        </w:numPr>
        <w:rPr>
          <w:lang w:val="en-US"/>
        </w:rPr>
      </w:pPr>
      <w:r w:rsidRPr="006D484D">
        <w:rPr>
          <w:lang w:val="en-US"/>
        </w:rPr>
        <w:t>Click Download Report to download a copy of the report</w:t>
      </w:r>
      <w:r w:rsidR="00FE4FBF">
        <w:rPr>
          <w:lang w:val="en-US"/>
        </w:rPr>
        <w:t>.</w:t>
      </w:r>
    </w:p>
    <w:p w14:paraId="28D4F9F3" w14:textId="5B2CFDE7" w:rsidR="00FE4FBF" w:rsidRDefault="00FE4FBF" w:rsidP="002451CC">
      <w:pPr>
        <w:numPr>
          <w:ilvl w:val="0"/>
          <w:numId w:val="14"/>
        </w:numPr>
        <w:rPr>
          <w:lang w:val="en-US"/>
        </w:rPr>
      </w:pPr>
      <w:r>
        <w:rPr>
          <w:lang w:val="en-US"/>
        </w:rPr>
        <w:t>Click Download Data to download a copy of the data.</w:t>
      </w:r>
    </w:p>
    <w:p w14:paraId="54547743" w14:textId="22D5926C" w:rsidR="00FE4FBF" w:rsidRPr="00F234AB" w:rsidRDefault="00FE4FBF" w:rsidP="00F234AB">
      <w:pPr>
        <w:numPr>
          <w:ilvl w:val="0"/>
          <w:numId w:val="14"/>
        </w:numPr>
        <w:rPr>
          <w:lang w:val="en-US"/>
        </w:rPr>
      </w:pPr>
      <w:r>
        <w:rPr>
          <w:lang w:val="en-US"/>
        </w:rPr>
        <w:t>This is what the report page will look like:</w:t>
      </w:r>
    </w:p>
    <w:p w14:paraId="29ABAA1E" w14:textId="0DE3E114" w:rsidR="00FE4FBF" w:rsidRDefault="0005644C" w:rsidP="0005644C">
      <w:pPr>
        <w:ind w:left="720"/>
        <w:jc w:val="center"/>
        <w:rPr>
          <w:lang w:val="en-US"/>
        </w:rPr>
      </w:pPr>
      <w:r w:rsidRPr="0005644C">
        <w:rPr>
          <w:noProof/>
          <w:lang w:val="en-US"/>
        </w:rPr>
        <w:drawing>
          <wp:inline distT="0" distB="0" distL="0" distR="0" wp14:anchorId="7A3E80AC" wp14:editId="41F54F67">
            <wp:extent cx="4209682" cy="2073585"/>
            <wp:effectExtent l="0" t="0" r="635" b="3175"/>
            <wp:docPr id="41684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6336" name="Picture 1" descr="A screenshot of a computer&#10;&#10;AI-generated content may be incorrect."/>
                    <pic:cNvPicPr/>
                  </pic:nvPicPr>
                  <pic:blipFill>
                    <a:blip r:embed="rId36"/>
                    <a:stretch>
                      <a:fillRect/>
                    </a:stretch>
                  </pic:blipFill>
                  <pic:spPr>
                    <a:xfrm>
                      <a:off x="0" y="0"/>
                      <a:ext cx="4228927" cy="2083064"/>
                    </a:xfrm>
                    <a:prstGeom prst="rect">
                      <a:avLst/>
                    </a:prstGeom>
                  </pic:spPr>
                </pic:pic>
              </a:graphicData>
            </a:graphic>
          </wp:inline>
        </w:drawing>
      </w:r>
    </w:p>
    <w:p w14:paraId="3CE481A8" w14:textId="7B1109F5" w:rsidR="00FE4FBF" w:rsidRDefault="00FE4FBF" w:rsidP="00F234AB">
      <w:pPr>
        <w:pStyle w:val="Caption"/>
        <w:ind w:left="720"/>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ins w:id="456" w:author="Reinders, Stephanie [CSAFE]" w:date="2025-11-21T14:09:00Z" w16du:dateUtc="2025-11-21T20:09:00Z">
        <w:r w:rsidR="00DC0A92">
          <w:rPr>
            <w:noProof/>
            <w:lang w:val="en-US"/>
          </w:rPr>
          <w:t>14</w:t>
        </w:r>
      </w:ins>
      <w:del w:id="457" w:author="Reinders, Stephanie [CSAFE]" w:date="2025-11-21T13:40:00Z" w16du:dateUtc="2025-11-21T19:40:00Z">
        <w:r w:rsidDel="008A1BCC">
          <w:rPr>
            <w:noProof/>
            <w:lang w:val="en-US"/>
          </w:rPr>
          <w:delText>9</w:delText>
        </w:r>
      </w:del>
      <w:r>
        <w:fldChar w:fldCharType="end"/>
      </w:r>
      <w:r>
        <w:rPr>
          <w:lang w:val="en-US"/>
        </w:rPr>
        <w:t xml:space="preserve">. The </w:t>
      </w:r>
      <w:r w:rsidRPr="006D484D">
        <w:rPr>
          <w:lang w:val="en-US"/>
        </w:rPr>
        <w:t xml:space="preserve">output page </w:t>
      </w:r>
      <w:r>
        <w:rPr>
          <w:lang w:val="en-US"/>
        </w:rPr>
        <w:t>of</w:t>
      </w:r>
      <w:r w:rsidRPr="006D484D">
        <w:rPr>
          <w:lang w:val="en-US"/>
        </w:rPr>
        <w:t xml:space="preserve"> the comparison result</w:t>
      </w:r>
      <w:r>
        <w:rPr>
          <w:lang w:val="en-US"/>
        </w:rPr>
        <w:t>s.</w:t>
      </w:r>
    </w:p>
    <w:p w14:paraId="1581227F" w14:textId="77777777" w:rsidR="00F234AB" w:rsidRPr="00F234AB" w:rsidRDefault="00F234AB" w:rsidP="00F234AB">
      <w:pPr>
        <w:rPr>
          <w:lang w:val="en-US"/>
        </w:rPr>
      </w:pPr>
    </w:p>
    <w:p w14:paraId="31E0A589" w14:textId="235382EA" w:rsidR="00FE4FBF" w:rsidRPr="00F234AB" w:rsidRDefault="003D5255" w:rsidP="00FE4FBF">
      <w:pPr>
        <w:numPr>
          <w:ilvl w:val="0"/>
          <w:numId w:val="14"/>
        </w:numPr>
        <w:rPr>
          <w:lang w:val="en-US"/>
        </w:rPr>
      </w:pPr>
      <w:r>
        <w:rPr>
          <w:lang w:val="en-US"/>
        </w:rPr>
        <w:t>The bullet-to-bullet score matrix shows the similarity score between Bullet 1 and Bullet 2. Scores range from 0 to 1, with 0 indicating no similarity and 1 indicating perfect similarity. Bullets 1 and 2 have a similarity score of 0.9</w:t>
      </w:r>
      <w:r w:rsidR="0005644C">
        <w:rPr>
          <w:lang w:val="en-US"/>
        </w:rPr>
        <w:t>0</w:t>
      </w:r>
      <w:r>
        <w:rPr>
          <w:lang w:val="en-US"/>
        </w:rPr>
        <w:t>, indicating similarity. The phase test score and the probability of false identification give more information about the interpretation of the similarity score.</w:t>
      </w:r>
      <w:r w:rsidR="00FE4FBF" w:rsidRPr="00FE4FBF">
        <w:rPr>
          <w:noProof/>
          <w:lang w:val="en-US"/>
        </w:rPr>
        <w:t xml:space="preserve"> </w:t>
      </w:r>
    </w:p>
    <w:p w14:paraId="618221A9" w14:textId="744D9232" w:rsidR="00F234AB" w:rsidRDefault="0005644C" w:rsidP="00F234AB">
      <w:pPr>
        <w:pStyle w:val="Caption"/>
        <w:jc w:val="center"/>
        <w:rPr>
          <w:lang w:val="en-US"/>
        </w:rPr>
      </w:pPr>
      <w:r w:rsidRPr="0005644C">
        <w:rPr>
          <w:noProof/>
          <w:lang w:val="en-US"/>
        </w:rPr>
        <w:drawing>
          <wp:inline distT="0" distB="0" distL="0" distR="0" wp14:anchorId="5EEE8A63" wp14:editId="58AF63D5">
            <wp:extent cx="3292515" cy="2100601"/>
            <wp:effectExtent l="0" t="0" r="3175" b="0"/>
            <wp:docPr id="1761382091" name="Picture 1" descr="A graph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091" name="Picture 1" descr="A graph with numbers and a number of points&#10;&#10;AI-generated content may be incorrect."/>
                    <pic:cNvPicPr/>
                  </pic:nvPicPr>
                  <pic:blipFill>
                    <a:blip r:embed="rId37"/>
                    <a:stretch>
                      <a:fillRect/>
                    </a:stretch>
                  </pic:blipFill>
                  <pic:spPr>
                    <a:xfrm>
                      <a:off x="0" y="0"/>
                      <a:ext cx="3295058" cy="2102223"/>
                    </a:xfrm>
                    <a:prstGeom prst="rect">
                      <a:avLst/>
                    </a:prstGeom>
                  </pic:spPr>
                </pic:pic>
              </a:graphicData>
            </a:graphic>
          </wp:inline>
        </w:drawing>
      </w:r>
    </w:p>
    <w:p w14:paraId="3E6BA9F5" w14:textId="2F9224A1" w:rsidR="003D5255" w:rsidRPr="00FE4FBF" w:rsidRDefault="00FE4FBF" w:rsidP="00F234AB">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ins w:id="458" w:author="Reinders, Stephanie [CSAFE]" w:date="2025-11-21T14:09:00Z" w16du:dateUtc="2025-11-21T20:09:00Z">
        <w:r w:rsidR="00DC0A92">
          <w:rPr>
            <w:noProof/>
            <w:lang w:val="en-US"/>
          </w:rPr>
          <w:t>15</w:t>
        </w:r>
      </w:ins>
      <w:del w:id="459" w:author="Reinders, Stephanie [CSAFE]" w:date="2025-11-21T13:40:00Z" w16du:dateUtc="2025-11-21T19:40:00Z">
        <w:r w:rsidDel="008A1BCC">
          <w:rPr>
            <w:noProof/>
            <w:lang w:val="en-US"/>
          </w:rPr>
          <w:delText>10</w:delText>
        </w:r>
      </w:del>
      <w:r>
        <w:fldChar w:fldCharType="end"/>
      </w:r>
      <w:r>
        <w:rPr>
          <w:lang w:val="en-US"/>
        </w:rPr>
        <w:t>. The bullet-to-bullet score matrix</w:t>
      </w:r>
      <w:r w:rsidR="0062078B" w:rsidRPr="00FE4FBF">
        <w:rPr>
          <w:lang w:val="en-US"/>
        </w:rPr>
        <w:t>.</w:t>
      </w:r>
    </w:p>
    <w:p w14:paraId="755E2305" w14:textId="6454AA25" w:rsidR="00F234AB" w:rsidRPr="00F234AB" w:rsidRDefault="00FE4FBF" w:rsidP="00F234AB">
      <w:pPr>
        <w:pStyle w:val="ListParagraph"/>
        <w:numPr>
          <w:ilvl w:val="0"/>
          <w:numId w:val="19"/>
        </w:numPr>
        <w:rPr>
          <w:lang w:val="en-US"/>
        </w:rPr>
      </w:pPr>
      <w:r w:rsidRPr="00150249">
        <w:rPr>
          <w:lang w:val="en-US"/>
          <w:rPrChange w:id="460" w:author="Reinders, Stephanie [CSAFE]" w:date="2025-11-20T11:28:00Z" w16du:dateUtc="2025-11-20T17:28:00Z">
            <w:rPr/>
          </w:rPrChange>
        </w:rPr>
        <w:lastRenderedPageBreak/>
        <w:t>BulletAnalyzr compares each land on Bullet 1 with each land on Bullet 2 to measure their similarity (Figure 11). The resulting land-to-land score matrix displays the similarity scores for every possible land pair. Each unique alignment of</w:t>
      </w:r>
      <w:r w:rsidR="00F234AB" w:rsidRPr="00150249">
        <w:rPr>
          <w:lang w:val="en-US"/>
          <w:rPrChange w:id="461" w:author="Reinders, Stephanie [CSAFE]" w:date="2025-11-20T11:28:00Z" w16du:dateUtc="2025-11-20T17:28:00Z">
            <w:rPr/>
          </w:rPrChange>
        </w:rPr>
        <w:t xml:space="preserve"> </w:t>
      </w:r>
      <w:r w:rsidRPr="00150249">
        <w:rPr>
          <w:lang w:val="en-US"/>
          <w:rPrChange w:id="462" w:author="Reinders, Stephanie [CSAFE]" w:date="2025-11-20T11:28:00Z" w16du:dateUtc="2025-11-20T17:28:00Z">
            <w:rPr/>
          </w:rPrChange>
        </w:rPr>
        <w:t xml:space="preserve">lands between the two bullets is referred to as a </w:t>
      </w:r>
      <w:r w:rsidRPr="00150249">
        <w:rPr>
          <w:i/>
          <w:iCs/>
          <w:lang w:val="en-US"/>
          <w:rPrChange w:id="463" w:author="Reinders, Stephanie [CSAFE]" w:date="2025-11-20T11:28:00Z" w16du:dateUtc="2025-11-20T17:28:00Z">
            <w:rPr>
              <w:i/>
              <w:iCs/>
            </w:rPr>
          </w:rPrChange>
        </w:rPr>
        <w:t>phase</w:t>
      </w:r>
      <w:r w:rsidRPr="00150249">
        <w:rPr>
          <w:lang w:val="en-US"/>
          <w:rPrChange w:id="464" w:author="Reinders, Stephanie [CSAFE]" w:date="2025-11-20T11:28:00Z" w16du:dateUtc="2025-11-20T17:28:00Z">
            <w:rPr/>
          </w:rPrChange>
        </w:rPr>
        <w:t>. For bullets with six lands, there are six possible phases</w:t>
      </w:r>
      <w:r w:rsidR="00DB2628" w:rsidRPr="00150249">
        <w:rPr>
          <w:lang w:val="en-US"/>
          <w:rPrChange w:id="465" w:author="Reinders, Stephanie [CSAFE]" w:date="2025-11-20T11:28:00Z" w16du:dateUtc="2025-11-20T17:28:00Z">
            <w:rPr/>
          </w:rPrChange>
        </w:rPr>
        <w:t xml:space="preserve"> (Figure 12)</w:t>
      </w:r>
      <w:r w:rsidRPr="00150249">
        <w:rPr>
          <w:lang w:val="en-US"/>
          <w:rPrChange w:id="466" w:author="Reinders, Stephanie [CSAFE]" w:date="2025-11-20T11:28:00Z" w16du:dateUtc="2025-11-20T17:28:00Z">
            <w:rPr/>
          </w:rPrChange>
        </w:rPr>
        <w:t>.</w:t>
      </w:r>
      <w:r w:rsidR="00A22673" w:rsidRPr="00150249">
        <w:rPr>
          <w:lang w:val="en-US"/>
          <w:rPrChange w:id="467" w:author="Reinders, Stephanie [CSAFE]" w:date="2025-11-20T11:28:00Z" w16du:dateUtc="2025-11-20T17:28:00Z">
            <w:rPr/>
          </w:rPrChange>
        </w:rPr>
        <w:t xml:space="preserve"> The selection of these phases is called </w:t>
      </w:r>
      <w:r w:rsidR="00A22673" w:rsidRPr="00FF6B9E">
        <w:rPr>
          <w:lang w:val="en-US"/>
          <w:rPrChange w:id="468" w:author="Reinders, Stephanie [CSAFE]" w:date="2025-11-21T14:33:00Z" w16du:dateUtc="2025-11-21T20:33:00Z">
            <w:rPr>
              <w:highlight w:val="yellow"/>
              <w:lang w:val="en-US"/>
            </w:rPr>
          </w:rPrChange>
        </w:rPr>
        <w:t>phase-selection grouping</w:t>
      </w:r>
      <w:r w:rsidR="00A22673" w:rsidRPr="00150249">
        <w:rPr>
          <w:lang w:val="en-US"/>
          <w:rPrChange w:id="469" w:author="Reinders, Stephanie [CSAFE]" w:date="2025-11-20T11:28:00Z" w16du:dateUtc="2025-11-20T17:28:00Z">
            <w:rPr/>
          </w:rPrChange>
        </w:rPr>
        <w:t xml:space="preserve">. </w:t>
      </w:r>
      <w:r w:rsidRPr="00150249">
        <w:rPr>
          <w:lang w:val="en-US"/>
          <w:rPrChange w:id="470" w:author="Reinders, Stephanie [CSAFE]" w:date="2025-11-20T11:28:00Z" w16du:dateUtc="2025-11-20T17:28:00Z">
            <w:rPr/>
          </w:rPrChange>
        </w:rPr>
        <w:t>In the land-to-land matrix, the cells corresponding to</w:t>
      </w:r>
      <w:r w:rsidR="00F234AB" w:rsidRPr="00150249">
        <w:rPr>
          <w:lang w:val="en-US"/>
          <w:rPrChange w:id="471" w:author="Reinders, Stephanie [CSAFE]" w:date="2025-11-20T11:28:00Z" w16du:dateUtc="2025-11-20T17:28:00Z">
            <w:rPr/>
          </w:rPrChange>
        </w:rPr>
        <w:t xml:space="preserve"> </w:t>
      </w:r>
      <w:ins w:id="472" w:author="Reinders, Stephanie [CSAFE]" w:date="2025-11-21T14:34:00Z" w16du:dateUtc="2025-11-21T20:34:00Z">
        <w:r w:rsidR="00FF6B9E">
          <w:rPr>
            <w:lang w:val="en-US"/>
          </w:rPr>
          <w:t xml:space="preserve">the phase with the </w:t>
        </w:r>
      </w:ins>
      <w:r w:rsidR="00F234AB" w:rsidRPr="00150249">
        <w:rPr>
          <w:lang w:val="en-US"/>
          <w:rPrChange w:id="473" w:author="Reinders, Stephanie [CSAFE]" w:date="2025-11-20T11:28:00Z" w16du:dateUtc="2025-11-20T17:28:00Z">
            <w:rPr/>
          </w:rPrChange>
        </w:rPr>
        <w:t>highest</w:t>
      </w:r>
      <w:r w:rsidR="00DB2628" w:rsidRPr="00150249">
        <w:rPr>
          <w:lang w:val="en-US"/>
          <w:rPrChange w:id="474" w:author="Reinders, Stephanie [CSAFE]" w:date="2025-11-20T11:28:00Z" w16du:dateUtc="2025-11-20T17:28:00Z">
            <w:rPr/>
          </w:rPrChange>
        </w:rPr>
        <w:t xml:space="preserve"> </w:t>
      </w:r>
      <w:r w:rsidR="00C94BAC" w:rsidRPr="00150249">
        <w:rPr>
          <w:lang w:val="en-US"/>
          <w:rPrChange w:id="475" w:author="Reinders, Stephanie [CSAFE]" w:date="2025-11-20T11:28:00Z" w16du:dateUtc="2025-11-20T17:28:00Z">
            <w:rPr/>
          </w:rPrChange>
        </w:rPr>
        <w:t xml:space="preserve">average </w:t>
      </w:r>
      <w:r w:rsidR="00F234AB" w:rsidRPr="00150249">
        <w:rPr>
          <w:lang w:val="en-US"/>
          <w:rPrChange w:id="476" w:author="Reinders, Stephanie [CSAFE]" w:date="2025-11-20T11:28:00Z" w16du:dateUtc="2025-11-20T17:28:00Z">
            <w:rPr/>
          </w:rPrChange>
        </w:rPr>
        <w:t xml:space="preserve">similarity </w:t>
      </w:r>
      <w:r w:rsidRPr="00150249">
        <w:rPr>
          <w:lang w:val="en-US"/>
          <w:rPrChange w:id="477" w:author="Reinders, Stephanie [CSAFE]" w:date="2025-11-20T11:28:00Z" w16du:dateUtc="2025-11-20T17:28:00Z">
            <w:rPr/>
          </w:rPrChange>
        </w:rPr>
        <w:t>score are outlined with dark boxes</w:t>
      </w:r>
      <w:r w:rsidR="00F234AB" w:rsidRPr="00150249">
        <w:rPr>
          <w:lang w:val="en-US"/>
          <w:rPrChange w:id="478" w:author="Reinders, Stephanie [CSAFE]" w:date="2025-11-20T11:28:00Z" w16du:dateUtc="2025-11-20T17:28:00Z">
            <w:rPr/>
          </w:rPrChange>
        </w:rPr>
        <w:t xml:space="preserve"> and refer</w:t>
      </w:r>
      <w:ins w:id="479" w:author="Reinders, Stephanie [CSAFE]" w:date="2025-11-21T14:34:00Z" w16du:dateUtc="2025-11-21T20:34:00Z">
        <w:r w:rsidR="00FF6B9E">
          <w:rPr>
            <w:lang w:val="en-US"/>
          </w:rPr>
          <w:t>r</w:t>
        </w:r>
      </w:ins>
      <w:r w:rsidR="00F234AB" w:rsidRPr="00150249">
        <w:rPr>
          <w:lang w:val="en-US"/>
          <w:rPrChange w:id="480" w:author="Reinders, Stephanie [CSAFE]" w:date="2025-11-20T11:28:00Z" w16du:dateUtc="2025-11-20T17:28:00Z">
            <w:rPr/>
          </w:rPrChange>
        </w:rPr>
        <w:t>ed to as the in-phase</w:t>
      </w:r>
      <w:r w:rsidRPr="00150249">
        <w:rPr>
          <w:lang w:val="en-US"/>
          <w:rPrChange w:id="481" w:author="Reinders, Stephanie [CSAFE]" w:date="2025-11-20T11:28:00Z" w16du:dateUtc="2025-11-20T17:28:00Z">
            <w:rPr/>
          </w:rPrChange>
        </w:rPr>
        <w:t>.</w:t>
      </w:r>
      <w:r w:rsidR="00A22673" w:rsidRPr="00150249">
        <w:rPr>
          <w:lang w:val="en-US"/>
          <w:rPrChange w:id="482" w:author="Reinders, Stephanie [CSAFE]" w:date="2025-11-20T11:28:00Z" w16du:dateUtc="2025-11-20T17:28:00Z">
            <w:rPr/>
          </w:rPrChange>
        </w:rPr>
        <w:t xml:space="preserve"> </w:t>
      </w:r>
      <w:r w:rsidR="00F234AB" w:rsidRPr="00FF6B9E">
        <w:rPr>
          <w:lang w:val="en-US"/>
          <w:rPrChange w:id="483" w:author="Reinders, Stephanie [CSAFE]" w:date="2025-11-21T14:34:00Z" w16du:dateUtc="2025-11-21T20:34:00Z">
            <w:rPr/>
          </w:rPrChange>
        </w:rPr>
        <w:t xml:space="preserve">The other possible phase alignments are called off-phases. </w:t>
      </w:r>
    </w:p>
    <w:p w14:paraId="26826790" w14:textId="79FA9FEC" w:rsidR="00FE4FBF" w:rsidRDefault="0005644C" w:rsidP="00146CC7">
      <w:pPr>
        <w:keepNext/>
        <w:jc w:val="center"/>
      </w:pPr>
      <w:commentRangeStart w:id="484"/>
      <w:r w:rsidRPr="0005644C">
        <w:rPr>
          <w:noProof/>
        </w:rPr>
        <w:drawing>
          <wp:inline distT="0" distB="0" distL="0" distR="0" wp14:anchorId="1ED61793" wp14:editId="084D316C">
            <wp:extent cx="2842078" cy="2358925"/>
            <wp:effectExtent l="0" t="0" r="0" b="3810"/>
            <wp:docPr id="1571954688"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4688" name="Picture 1" descr="A graph with numbers and symbols&#10;&#10;AI-generated content may be incorrect."/>
                    <pic:cNvPicPr/>
                  </pic:nvPicPr>
                  <pic:blipFill>
                    <a:blip r:embed="rId38"/>
                    <a:stretch>
                      <a:fillRect/>
                    </a:stretch>
                  </pic:blipFill>
                  <pic:spPr>
                    <a:xfrm>
                      <a:off x="0" y="0"/>
                      <a:ext cx="2852582" cy="2367643"/>
                    </a:xfrm>
                    <a:prstGeom prst="rect">
                      <a:avLst/>
                    </a:prstGeom>
                  </pic:spPr>
                </pic:pic>
              </a:graphicData>
            </a:graphic>
          </wp:inline>
        </w:drawing>
      </w:r>
      <w:commentRangeEnd w:id="484"/>
      <w:r w:rsidR="00F775F8">
        <w:rPr>
          <w:rStyle w:val="CommentReference"/>
        </w:rPr>
        <w:commentReference w:id="484"/>
      </w:r>
    </w:p>
    <w:p w14:paraId="73CBCFB5" w14:textId="3AD40537" w:rsidR="00FE4FBF" w:rsidRDefault="00FE4FBF" w:rsidP="00146CC7">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ins w:id="485" w:author="Reinders, Stephanie [CSAFE]" w:date="2025-11-21T14:09:00Z" w16du:dateUtc="2025-11-21T20:09:00Z">
        <w:r w:rsidR="00DC0A92">
          <w:rPr>
            <w:noProof/>
            <w:lang w:val="en-US"/>
          </w:rPr>
          <w:t>16</w:t>
        </w:r>
      </w:ins>
      <w:del w:id="486" w:author="Reinders, Stephanie [CSAFE]" w:date="2025-11-21T13:40:00Z" w16du:dateUtc="2025-11-21T19:40:00Z">
        <w:r w:rsidDel="008A1BCC">
          <w:rPr>
            <w:noProof/>
            <w:lang w:val="en-US"/>
          </w:rPr>
          <w:delText>11</w:delText>
        </w:r>
      </w:del>
      <w:r>
        <w:fldChar w:fldCharType="end"/>
      </w:r>
      <w:r>
        <w:rPr>
          <w:lang w:val="en-US"/>
        </w:rPr>
        <w:t>. The land-to-land score matrix.</w:t>
      </w:r>
    </w:p>
    <w:p w14:paraId="7640B680" w14:textId="77777777" w:rsidR="001F15DE" w:rsidRDefault="001F15DE" w:rsidP="00146CC7">
      <w:pPr>
        <w:jc w:val="center"/>
        <w:rPr>
          <w:lang w:val="en-US"/>
        </w:rPr>
      </w:pPr>
    </w:p>
    <w:p w14:paraId="5533BC1B" w14:textId="47F0A6ED" w:rsidR="00DB2628" w:rsidRDefault="00DB2628" w:rsidP="00146CC7">
      <w:pPr>
        <w:jc w:val="center"/>
        <w:rPr>
          <w:lang w:val="en-US"/>
        </w:rPr>
      </w:pPr>
      <w:commentRangeStart w:id="487"/>
      <w:r w:rsidRPr="00DB2628">
        <w:rPr>
          <w:noProof/>
          <w:lang w:val="en-US"/>
        </w:rPr>
        <w:drawing>
          <wp:inline distT="0" distB="0" distL="0" distR="0" wp14:anchorId="6BF9EBE6" wp14:editId="575A8D6E">
            <wp:extent cx="4192038" cy="2483485"/>
            <wp:effectExtent l="0" t="0" r="0" b="0"/>
            <wp:docPr id="1591102213"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213" name="Picture 1" descr="A group of black and white squares&#10;&#10;AI-generated content may be incorrect."/>
                    <pic:cNvPicPr/>
                  </pic:nvPicPr>
                  <pic:blipFill rotWithShape="1">
                    <a:blip r:embed="rId39"/>
                    <a:srcRect l="5410" r="6163"/>
                    <a:stretch>
                      <a:fillRect/>
                    </a:stretch>
                  </pic:blipFill>
                  <pic:spPr bwMode="auto">
                    <a:xfrm>
                      <a:off x="0" y="0"/>
                      <a:ext cx="4196499" cy="2486128"/>
                    </a:xfrm>
                    <a:prstGeom prst="rect">
                      <a:avLst/>
                    </a:prstGeom>
                    <a:ln>
                      <a:noFill/>
                    </a:ln>
                    <a:extLst>
                      <a:ext uri="{53640926-AAD7-44D8-BBD7-CCE9431645EC}">
                        <a14:shadowObscured xmlns:a14="http://schemas.microsoft.com/office/drawing/2010/main"/>
                      </a:ext>
                    </a:extLst>
                  </pic:spPr>
                </pic:pic>
              </a:graphicData>
            </a:graphic>
          </wp:inline>
        </w:drawing>
      </w:r>
      <w:commentRangeEnd w:id="487"/>
      <w:r>
        <w:rPr>
          <w:rStyle w:val="CommentReference"/>
        </w:rPr>
        <w:commentReference w:id="487"/>
      </w:r>
    </w:p>
    <w:p w14:paraId="7419BEBB" w14:textId="1D36735A" w:rsidR="00DB2628" w:rsidRDefault="00DB2628" w:rsidP="00DB2628">
      <w:pPr>
        <w:pStyle w:val="Caption"/>
        <w:jc w:val="center"/>
        <w:rPr>
          <w:lang w:val="en-US"/>
        </w:rPr>
      </w:pPr>
      <w:r w:rsidRPr="003D5255">
        <w:rPr>
          <w:lang w:val="en-US"/>
        </w:rPr>
        <w:t xml:space="preserve">Figure </w:t>
      </w:r>
      <w:r>
        <w:rPr>
          <w:lang w:val="en-US"/>
        </w:rPr>
        <w:t>1</w:t>
      </w:r>
      <w:r w:rsidRPr="00150249">
        <w:rPr>
          <w:lang w:val="en-US"/>
          <w:rPrChange w:id="488" w:author="Reinders, Stephanie [CSAFE]" w:date="2025-11-20T11:28:00Z" w16du:dateUtc="2025-11-20T17:28:00Z">
            <w:rPr/>
          </w:rPrChange>
        </w:rPr>
        <w:t>2</w:t>
      </w:r>
      <w:r>
        <w:rPr>
          <w:lang w:val="en-US"/>
        </w:rPr>
        <w:t xml:space="preserve">. The six possible phase </w:t>
      </w:r>
      <w:r w:rsidR="007371B5">
        <w:rPr>
          <w:lang w:val="en-US"/>
        </w:rPr>
        <w:t>alignments</w:t>
      </w:r>
      <w:r>
        <w:rPr>
          <w:lang w:val="en-US"/>
        </w:rPr>
        <w:t>.</w:t>
      </w:r>
      <w:ins w:id="489" w:author="Reinders, Stephanie [CSAFE]" w:date="2025-11-21T14:49:00Z" w16du:dateUtc="2025-11-21T20:49:00Z">
        <w:r w:rsidR="00605D3A">
          <w:rPr>
            <w:lang w:val="en-US"/>
          </w:rPr>
          <w:t xml:space="preserve"> This figure is from </w:t>
        </w:r>
        <w:r w:rsidR="00605D3A" w:rsidRPr="00B60558">
          <w:rPr>
            <w:color w:val="222222"/>
            <w:shd w:val="clear" w:color="auto" w:fill="FFFFFF"/>
            <w:lang w:val="en-US"/>
            <w:rPrChange w:id="490" w:author="Reinders, Stephanie [CSAFE]" w:date="2025-11-21T14:54:00Z" w16du:dateUtc="2025-11-21T20:54:00Z">
              <w:rPr>
                <w:rFonts w:ascii="Arial" w:hAnsi="Arial"/>
                <w:color w:val="222222"/>
                <w:sz w:val="20"/>
                <w:szCs w:val="20"/>
                <w:shd w:val="clear" w:color="auto" w:fill="FFFFFF"/>
              </w:rPr>
            </w:rPrChange>
          </w:rPr>
          <w:t>Md Azizul</w:t>
        </w:r>
      </w:ins>
      <w:ins w:id="491" w:author="Reinders, Stephanie [CSAFE]" w:date="2025-11-21T14:52:00Z" w16du:dateUtc="2025-11-21T20:52:00Z">
        <w:r w:rsidR="00605D3A" w:rsidRPr="00B60558">
          <w:rPr>
            <w:color w:val="222222"/>
            <w:shd w:val="clear" w:color="auto" w:fill="FFFFFF"/>
            <w:lang w:val="en-US"/>
            <w:rPrChange w:id="492" w:author="Reinders, Stephanie [CSAFE]" w:date="2025-11-21T14:54:00Z" w16du:dateUtc="2025-11-21T20:54:00Z">
              <w:rPr>
                <w:rFonts w:ascii="Arial" w:hAnsi="Arial"/>
                <w:color w:val="222222"/>
                <w:sz w:val="20"/>
                <w:szCs w:val="20"/>
                <w:shd w:val="clear" w:color="auto" w:fill="FFFFFF"/>
                <w:lang w:val="en-US"/>
              </w:rPr>
            </w:rPrChange>
          </w:rPr>
          <w:t xml:space="preserve"> Islam’s master’s creative component</w:t>
        </w:r>
      </w:ins>
      <w:ins w:id="493" w:author="Reinders, Stephanie [CSAFE]" w:date="2025-11-21T14:55:00Z" w16du:dateUtc="2025-11-21T20:55:00Z">
        <w:r w:rsidR="00B60558">
          <w:rPr>
            <w:color w:val="222222"/>
            <w:shd w:val="clear" w:color="auto" w:fill="FFFFFF"/>
            <w:lang w:val="en-US"/>
          </w:rPr>
          <w:t>,</w:t>
        </w:r>
      </w:ins>
      <w:ins w:id="494" w:author="Reinders, Stephanie [CSAFE]" w:date="2025-11-21T14:49:00Z" w16du:dateUtc="2025-11-21T20:49:00Z">
        <w:r w:rsidR="00605D3A" w:rsidRPr="00B60558">
          <w:rPr>
            <w:color w:val="222222"/>
            <w:shd w:val="clear" w:color="auto" w:fill="FFFFFF"/>
            <w:lang w:val="en-US"/>
            <w:rPrChange w:id="495" w:author="Reinders, Stephanie [CSAFE]" w:date="2025-11-21T14:54:00Z" w16du:dateUtc="2025-11-21T20:54:00Z">
              <w:rPr>
                <w:rFonts w:ascii="Arial" w:hAnsi="Arial"/>
                <w:color w:val="222222"/>
                <w:sz w:val="20"/>
                <w:szCs w:val="20"/>
                <w:shd w:val="clear" w:color="auto" w:fill="FFFFFF"/>
              </w:rPr>
            </w:rPrChange>
          </w:rPr>
          <w:t xml:space="preserve"> </w:t>
        </w:r>
      </w:ins>
      <w:ins w:id="496" w:author="Reinders, Stephanie [CSAFE]" w:date="2025-11-21T14:54:00Z" w16du:dateUtc="2025-11-21T20:54:00Z">
        <w:r w:rsidR="00B60558">
          <w:rPr>
            <w:color w:val="222222"/>
            <w:shd w:val="clear" w:color="auto" w:fill="FFFFFF"/>
            <w:lang w:val="en-US"/>
          </w:rPr>
          <w:t>“</w:t>
        </w:r>
        <w:r w:rsidR="00B60558" w:rsidRPr="00B60558">
          <w:rPr>
            <w:color w:val="222222"/>
            <w:shd w:val="clear" w:color="auto" w:fill="FFFFFF"/>
            <w:lang w:val="en-US"/>
            <w:rPrChange w:id="497" w:author="Reinders, Stephanie [CSAFE]" w:date="2025-11-21T14:54:00Z" w16du:dateUtc="2025-11-21T20:54:00Z">
              <w:rPr>
                <w:rFonts w:ascii="Arial" w:hAnsi="Arial"/>
                <w:color w:val="222222"/>
                <w:sz w:val="20"/>
                <w:szCs w:val="20"/>
                <w:shd w:val="clear" w:color="auto" w:fill="FFFFFF"/>
                <w:lang w:val="en-US"/>
              </w:rPr>
            </w:rPrChange>
          </w:rPr>
          <w:t>Selective Inference for Bullet Comparisons in Forensic Analysis.</w:t>
        </w:r>
        <w:r w:rsidR="00B60558">
          <w:rPr>
            <w:color w:val="222222"/>
            <w:shd w:val="clear" w:color="auto" w:fill="FFFFFF"/>
            <w:lang w:val="en-US"/>
          </w:rPr>
          <w:t>”</w:t>
        </w:r>
        <w:r w:rsidR="00B60558" w:rsidRPr="00B60558">
          <w:rPr>
            <w:color w:val="222222"/>
            <w:shd w:val="clear" w:color="auto" w:fill="FFFFFF"/>
            <w:lang w:val="en-US"/>
            <w:rPrChange w:id="498" w:author="Reinders, Stephanie [CSAFE]" w:date="2025-11-21T14:54:00Z" w16du:dateUtc="2025-11-21T20:54:00Z">
              <w:rPr>
                <w:rFonts w:ascii="Arial" w:hAnsi="Arial"/>
                <w:color w:val="222222"/>
                <w:sz w:val="20"/>
                <w:szCs w:val="20"/>
                <w:shd w:val="clear" w:color="auto" w:fill="FFFFFF"/>
                <w:lang w:val="en-US"/>
              </w:rPr>
            </w:rPrChange>
          </w:rPr>
          <w:t xml:space="preserve"> 2025. Iowa State University</w:t>
        </w:r>
        <w:r w:rsidR="00B60558">
          <w:rPr>
            <w:color w:val="222222"/>
            <w:shd w:val="clear" w:color="auto" w:fill="FFFFFF"/>
            <w:lang w:val="en-US"/>
          </w:rPr>
          <w:t>.</w:t>
        </w:r>
      </w:ins>
    </w:p>
    <w:p w14:paraId="554FDE8E" w14:textId="77777777" w:rsidR="00DB2628" w:rsidRPr="00DB2628" w:rsidRDefault="00DB2628" w:rsidP="00DB2628">
      <w:pPr>
        <w:jc w:val="center"/>
        <w:rPr>
          <w:lang w:val="en-US"/>
        </w:rPr>
      </w:pPr>
    </w:p>
    <w:p w14:paraId="06E8196A" w14:textId="77777777" w:rsidR="00FE4FBF" w:rsidRPr="002451CC" w:rsidRDefault="00FE4FBF" w:rsidP="00FE4FBF">
      <w:pPr>
        <w:rPr>
          <w:lang w:val="en-US"/>
        </w:rPr>
      </w:pPr>
    </w:p>
    <w:p w14:paraId="104968EF" w14:textId="420DBA06" w:rsidR="00146CC7" w:rsidRDefault="00146CC7" w:rsidP="00146CC7">
      <w:pPr>
        <w:pStyle w:val="ListParagraph"/>
        <w:numPr>
          <w:ilvl w:val="0"/>
          <w:numId w:val="19"/>
        </w:numPr>
        <w:rPr>
          <w:lang w:val="en-US"/>
        </w:rPr>
      </w:pPr>
      <w:r w:rsidRPr="00146CC7">
        <w:rPr>
          <w:lang w:val="en-US"/>
        </w:rPr>
        <w:t xml:space="preserve">To determine whether two bullets originate from the same or different sources, we perform a </w:t>
      </w:r>
      <w:r w:rsidRPr="00146CC7">
        <w:rPr>
          <w:i/>
          <w:iCs/>
          <w:lang w:val="en-US"/>
        </w:rPr>
        <w:t>t</w:t>
      </w:r>
      <w:r w:rsidRPr="00146CC7">
        <w:rPr>
          <w:lang w:val="en-US"/>
        </w:rPr>
        <w:t>-test. The null hypothesis assumes no difference between the mean similarity scores of</w:t>
      </w:r>
      <w:r w:rsidR="00CA49E2">
        <w:rPr>
          <w:lang w:val="en-US"/>
        </w:rPr>
        <w:t xml:space="preserve"> matching and </w:t>
      </w:r>
      <w:del w:id="499" w:author="Reinders, Stephanie [CSAFE]" w:date="2025-11-21T14:43:00Z" w16du:dateUtc="2025-11-21T20:43:00Z">
        <w:r w:rsidR="00CA49E2" w:rsidDel="00FF6B9E">
          <w:rPr>
            <w:lang w:val="en-US"/>
          </w:rPr>
          <w:delText xml:space="preserve">non </w:delText>
        </w:r>
      </w:del>
      <w:ins w:id="500" w:author="Reinders, Stephanie [CSAFE]" w:date="2025-11-21T14:43:00Z" w16du:dateUtc="2025-11-21T20:43:00Z">
        <w:r w:rsidR="00FF6B9E">
          <w:rPr>
            <w:lang w:val="en-US"/>
          </w:rPr>
          <w:t>non</w:t>
        </w:r>
        <w:r w:rsidR="00FF6B9E">
          <w:rPr>
            <w:lang w:val="en-US"/>
          </w:rPr>
          <w:t>-</w:t>
        </w:r>
      </w:ins>
      <w:r w:rsidR="00CA49E2">
        <w:rPr>
          <w:lang w:val="en-US"/>
        </w:rPr>
        <w:t>matching lands</w:t>
      </w:r>
      <w:r w:rsidR="00F234AB">
        <w:rPr>
          <w:lang w:val="en-US"/>
        </w:rPr>
        <w:t xml:space="preserve">. </w:t>
      </w:r>
      <w:r w:rsidRPr="00146CC7">
        <w:rPr>
          <w:lang w:val="en-US"/>
        </w:rPr>
        <w:t>The alternative hypothesis states that the mean similarity score for matching lands is greater than that for non-matching lands.</w:t>
      </w:r>
      <w:r w:rsidR="00CA49E2">
        <w:rPr>
          <w:lang w:val="en-US"/>
        </w:rPr>
        <w:t xml:space="preserve"> In other words, </w:t>
      </w:r>
      <w:r w:rsidR="00CA49E2" w:rsidRPr="00150249">
        <w:rPr>
          <w:lang w:val="en-US"/>
          <w:rPrChange w:id="501" w:author="Reinders, Stephanie [CSAFE]" w:date="2025-11-20T11:28:00Z" w16du:dateUtc="2025-11-20T17:28:00Z">
            <w:rPr/>
          </w:rPrChange>
        </w:rPr>
        <w:t xml:space="preserve">matching lands from the same </w:t>
      </w:r>
      <w:del w:id="502" w:author="Reinders, Stephanie [CSAFE]" w:date="2025-11-21T14:43:00Z" w16du:dateUtc="2025-11-21T20:43:00Z">
        <w:r w:rsidR="00CA49E2" w:rsidRPr="00150249" w:rsidDel="00FF6B9E">
          <w:rPr>
            <w:lang w:val="en-US"/>
            <w:rPrChange w:id="503" w:author="Reinders, Stephanie [CSAFE]" w:date="2025-11-20T11:28:00Z" w16du:dateUtc="2025-11-20T17:28:00Z">
              <w:rPr/>
            </w:rPrChange>
          </w:rPr>
          <w:delText xml:space="preserve">bullet </w:delText>
        </w:r>
      </w:del>
      <w:ins w:id="504" w:author="Reinders, Stephanie [CSAFE]" w:date="2025-11-21T14:43:00Z" w16du:dateUtc="2025-11-21T20:43:00Z">
        <w:r w:rsidR="00FF6B9E">
          <w:rPr>
            <w:lang w:val="en-US"/>
          </w:rPr>
          <w:t>barrel</w:t>
        </w:r>
        <w:r w:rsidR="00FF6B9E" w:rsidRPr="00150249">
          <w:rPr>
            <w:lang w:val="en-US"/>
            <w:rPrChange w:id="505" w:author="Reinders, Stephanie [CSAFE]" w:date="2025-11-20T11:28:00Z" w16du:dateUtc="2025-11-20T17:28:00Z">
              <w:rPr/>
            </w:rPrChange>
          </w:rPr>
          <w:t xml:space="preserve"> </w:t>
        </w:r>
      </w:ins>
      <w:r w:rsidR="00CA49E2" w:rsidRPr="00150249">
        <w:rPr>
          <w:lang w:val="en-US"/>
          <w:rPrChange w:id="506" w:author="Reinders, Stephanie [CSAFE]" w:date="2025-11-20T11:28:00Z" w16du:dateUtc="2025-11-20T17:28:00Z">
            <w:rPr/>
          </w:rPrChange>
        </w:rPr>
        <w:t>or firearm are expected to show higher similarity values than non-matching lands.</w:t>
      </w:r>
    </w:p>
    <w:p w14:paraId="42B25808" w14:textId="77777777" w:rsidR="00146CC7" w:rsidRDefault="00146CC7" w:rsidP="00146CC7">
      <w:pPr>
        <w:pStyle w:val="ListParagraph"/>
        <w:rPr>
          <w:lang w:val="en-US"/>
        </w:rPr>
      </w:pPr>
    </w:p>
    <w:p w14:paraId="3C9D9891" w14:textId="31E31997" w:rsidR="00146CC7" w:rsidRDefault="00146CC7" w:rsidP="00F733C5">
      <w:pPr>
        <w:pStyle w:val="ListParagraph"/>
        <w:rPr>
          <w:lang w:val="en-US"/>
        </w:rPr>
      </w:pPr>
      <w:r w:rsidRPr="00146CC7">
        <w:rPr>
          <w:lang w:val="en-US"/>
        </w:rPr>
        <w:t>However, selecting a specific phase introduces selection bias</w:t>
      </w:r>
      <w:ins w:id="507" w:author="Reinders, Stephanie [CSAFE]" w:date="2025-11-21T14:45:00Z" w16du:dateUtc="2025-11-21T20:45:00Z">
        <w:r w:rsidR="00333610">
          <w:rPr>
            <w:lang w:val="en-US"/>
          </w:rPr>
          <w:t xml:space="preserve"> and increases the probability of false identifications (Type 1 errors)</w:t>
        </w:r>
      </w:ins>
      <w:r w:rsidRPr="00146CC7">
        <w:rPr>
          <w:lang w:val="en-US"/>
        </w:rPr>
        <w:t xml:space="preserve">. To address this issue, BulletAnalyzr implements a new statistical approach called the </w:t>
      </w:r>
      <w:r w:rsidRPr="00333610">
        <w:rPr>
          <w:i/>
          <w:iCs/>
          <w:lang w:val="en-US"/>
          <w:rPrChange w:id="508" w:author="Reinders, Stephanie [CSAFE]" w:date="2025-11-21T14:44:00Z" w16du:dateUtc="2025-11-21T20:44:00Z">
            <w:rPr>
              <w:i/>
              <w:iCs/>
              <w:highlight w:val="yellow"/>
              <w:lang w:val="en-US"/>
            </w:rPr>
          </w:rPrChange>
        </w:rPr>
        <w:t>phase test</w:t>
      </w:r>
      <w:r w:rsidRPr="00333610">
        <w:rPr>
          <w:lang w:val="en-US"/>
        </w:rPr>
        <w:t>,</w:t>
      </w:r>
      <w:r w:rsidRPr="00146CC7">
        <w:rPr>
          <w:lang w:val="en-US"/>
        </w:rPr>
        <w:t xml:space="preserve"> designed to correct the inflation of Type I errors that occur when traditional </w:t>
      </w:r>
      <w:r w:rsidRPr="00146CC7">
        <w:rPr>
          <w:i/>
          <w:iCs/>
          <w:lang w:val="en-US"/>
        </w:rPr>
        <w:t>t</w:t>
      </w:r>
      <w:r w:rsidRPr="00146CC7">
        <w:rPr>
          <w:lang w:val="en-US"/>
        </w:rPr>
        <w:t xml:space="preserve">-tests are applied under </w:t>
      </w:r>
      <w:r w:rsidRPr="00333610">
        <w:rPr>
          <w:lang w:val="en-US"/>
          <w:rPrChange w:id="509" w:author="Reinders, Stephanie [CSAFE]" w:date="2025-11-21T14:44:00Z" w16du:dateUtc="2025-11-21T20:44:00Z">
            <w:rPr>
              <w:highlight w:val="yellow"/>
              <w:lang w:val="en-US"/>
            </w:rPr>
          </w:rPrChange>
        </w:rPr>
        <w:t>phase-selection grouping</w:t>
      </w:r>
      <w:r w:rsidRPr="00333610">
        <w:rPr>
          <w:lang w:val="en-US"/>
        </w:rPr>
        <w:t>.</w:t>
      </w:r>
      <w:r w:rsidRPr="00146CC7">
        <w:rPr>
          <w:lang w:val="en-US"/>
        </w:rPr>
        <w:t xml:space="preserve"> The phase test employs a new test statistic based on order statistics from the </w:t>
      </w:r>
      <w:r w:rsidR="007371B5" w:rsidRPr="00146CC7">
        <w:rPr>
          <w:lang w:val="en-US"/>
        </w:rPr>
        <w:t>six</w:t>
      </w:r>
      <w:r w:rsidR="007371B5">
        <w:rPr>
          <w:lang w:val="en-US"/>
        </w:rPr>
        <w:t>-phase</w:t>
      </w:r>
      <w:r w:rsidR="00F234AB">
        <w:rPr>
          <w:lang w:val="en-US"/>
        </w:rPr>
        <w:t xml:space="preserve"> means</w:t>
      </w:r>
      <w:r w:rsidRPr="00146CC7">
        <w:rPr>
          <w:lang w:val="en-US"/>
        </w:rPr>
        <w:t>. Specifically, it measures the difference be</w:t>
      </w:r>
      <w:r w:rsidR="00C94BAC">
        <w:rPr>
          <w:lang w:val="en-US"/>
        </w:rPr>
        <w:t>t</w:t>
      </w:r>
      <w:r w:rsidRPr="00146CC7">
        <w:rPr>
          <w:lang w:val="en-US"/>
        </w:rPr>
        <w:t xml:space="preserve">ween the </w:t>
      </w:r>
      <w:r w:rsidR="00F234AB">
        <w:rPr>
          <w:lang w:val="en-US"/>
        </w:rPr>
        <w:t xml:space="preserve">phase with the </w:t>
      </w:r>
      <w:r w:rsidR="00A22673" w:rsidRPr="00150249">
        <w:rPr>
          <w:lang w:val="en-US"/>
          <w:rPrChange w:id="510" w:author="Reinders, Stephanie [CSAFE]" w:date="2025-11-20T11:28:00Z" w16du:dateUtc="2025-11-20T17:28:00Z">
            <w:rPr/>
          </w:rPrChange>
        </w:rPr>
        <w:t xml:space="preserve">highest average </w:t>
      </w:r>
      <w:r w:rsidR="006702A3" w:rsidRPr="00150249">
        <w:rPr>
          <w:lang w:val="en-US"/>
          <w:rPrChange w:id="511" w:author="Reinders, Stephanie [CSAFE]" w:date="2025-11-20T11:28:00Z" w16du:dateUtc="2025-11-20T17:28:00Z">
            <w:rPr/>
          </w:rPrChange>
        </w:rPr>
        <w:t>similarity score</w:t>
      </w:r>
      <w:r w:rsidRPr="00150249">
        <w:rPr>
          <w:lang w:val="en-US"/>
          <w:rPrChange w:id="512" w:author="Reinders, Stephanie [CSAFE]" w:date="2025-11-20T11:28:00Z" w16du:dateUtc="2025-11-20T17:28:00Z">
            <w:rPr/>
          </w:rPrChange>
        </w:rPr>
        <w:t xml:space="preserve"> and the </w:t>
      </w:r>
      <w:r w:rsidR="006702A3" w:rsidRPr="00150249">
        <w:rPr>
          <w:lang w:val="en-US"/>
          <w:rPrChange w:id="513" w:author="Reinders, Stephanie [CSAFE]" w:date="2025-11-20T11:28:00Z" w16du:dateUtc="2025-11-20T17:28:00Z">
            <w:rPr/>
          </w:rPrChange>
        </w:rPr>
        <w:t xml:space="preserve">phase with the </w:t>
      </w:r>
      <w:ins w:id="514" w:author="Reinders, Stephanie [CSAFE]" w:date="2025-11-21T14:46:00Z" w16du:dateUtc="2025-11-21T20:46:00Z">
        <w:r w:rsidR="00333610">
          <w:rPr>
            <w:lang w:val="en-US"/>
          </w:rPr>
          <w:t>4th</w:t>
        </w:r>
      </w:ins>
      <w:del w:id="515" w:author="Reinders, Stephanie [CSAFE]" w:date="2025-11-21T14:46:00Z" w16du:dateUtc="2025-11-21T20:46:00Z">
        <w:r w:rsidRPr="00150249" w:rsidDel="00333610">
          <w:rPr>
            <w:lang w:val="en-US"/>
            <w:rPrChange w:id="516" w:author="Reinders, Stephanie [CSAFE]" w:date="2025-11-20T11:28:00Z" w16du:dateUtc="2025-11-20T17:28:00Z">
              <w:rPr/>
            </w:rPrChange>
          </w:rPr>
          <w:delText>3rd</w:delText>
        </w:r>
      </w:del>
      <w:r w:rsidRPr="00150249">
        <w:rPr>
          <w:lang w:val="en-US"/>
          <w:rPrChange w:id="517" w:author="Reinders, Stephanie [CSAFE]" w:date="2025-11-20T11:28:00Z" w16du:dateUtc="2025-11-20T17:28:00Z">
            <w:rPr/>
          </w:rPrChange>
        </w:rPr>
        <w:t xml:space="preserve"> highest</w:t>
      </w:r>
      <w:r w:rsidR="00C94BAC" w:rsidRPr="00150249">
        <w:rPr>
          <w:lang w:val="en-US"/>
          <w:rPrChange w:id="518" w:author="Reinders, Stephanie [CSAFE]" w:date="2025-11-20T11:28:00Z" w16du:dateUtc="2025-11-20T17:28:00Z">
            <w:rPr/>
          </w:rPrChange>
        </w:rPr>
        <w:t xml:space="preserve"> </w:t>
      </w:r>
      <w:r w:rsidR="006702A3" w:rsidRPr="00150249">
        <w:rPr>
          <w:lang w:val="en-US"/>
          <w:rPrChange w:id="519" w:author="Reinders, Stephanie [CSAFE]" w:date="2025-11-20T11:28:00Z" w16du:dateUtc="2025-11-20T17:28:00Z">
            <w:rPr/>
          </w:rPrChange>
        </w:rPr>
        <w:t>average similar</w:t>
      </w:r>
      <w:ins w:id="520" w:author="Reinders, Stephanie [CSAFE]" w:date="2025-11-21T14:44:00Z" w16du:dateUtc="2025-11-21T20:44:00Z">
        <w:r w:rsidR="00333610">
          <w:rPr>
            <w:lang w:val="en-US"/>
          </w:rPr>
          <w:t>it</w:t>
        </w:r>
      </w:ins>
      <w:r w:rsidR="006702A3" w:rsidRPr="00150249">
        <w:rPr>
          <w:lang w:val="en-US"/>
          <w:rPrChange w:id="521" w:author="Reinders, Stephanie [CSAFE]" w:date="2025-11-20T11:28:00Z" w16du:dateUtc="2025-11-20T17:28:00Z">
            <w:rPr/>
          </w:rPrChange>
        </w:rPr>
        <w:t>y score</w:t>
      </w:r>
      <w:r w:rsidRPr="00146CC7">
        <w:rPr>
          <w:lang w:val="en-US"/>
        </w:rPr>
        <w:t xml:space="preserve">. This value is defined as the </w:t>
      </w:r>
      <w:r w:rsidRPr="00146CC7">
        <w:rPr>
          <w:i/>
          <w:iCs/>
          <w:lang w:val="en-US"/>
        </w:rPr>
        <w:t>phase test score</w:t>
      </w:r>
      <w:r w:rsidRPr="00146CC7">
        <w:rPr>
          <w:lang w:val="en-US"/>
        </w:rPr>
        <w:t>.</w:t>
      </w:r>
    </w:p>
    <w:p w14:paraId="1123AD29" w14:textId="7F413B4E" w:rsidR="00FE4FBF" w:rsidRDefault="00FE4FBF" w:rsidP="00FE4FBF">
      <w:pPr>
        <w:numPr>
          <w:ilvl w:val="0"/>
          <w:numId w:val="14"/>
        </w:numPr>
        <w:rPr>
          <w:lang w:val="en-US"/>
        </w:rPr>
      </w:pPr>
      <w:r>
        <w:rPr>
          <w:lang w:val="en-US"/>
        </w:rPr>
        <w:t xml:space="preserve">The phase test score and the probability of false identification can be found below. For the example bullets, the probability of a false identification is less than 1 in 10 million. </w:t>
      </w:r>
    </w:p>
    <w:p w14:paraId="20B6B378" w14:textId="748E3218" w:rsidR="00FE4FBF" w:rsidRDefault="00CD533B" w:rsidP="00FE4FBF">
      <w:pPr>
        <w:pStyle w:val="ListParagraph"/>
        <w:keepNext/>
        <w:jc w:val="center"/>
      </w:pPr>
      <w:r w:rsidRPr="00CD533B">
        <w:rPr>
          <w:noProof/>
        </w:rPr>
        <w:drawing>
          <wp:inline distT="0" distB="0" distL="0" distR="0" wp14:anchorId="0E24BD3B" wp14:editId="5788C612">
            <wp:extent cx="4742197" cy="848375"/>
            <wp:effectExtent l="0" t="0" r="1270" b="8890"/>
            <wp:docPr id="13308918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1818" name="Picture 1" descr="A white background with black text&#10;&#10;AI-generated content may be incorrect."/>
                    <pic:cNvPicPr/>
                  </pic:nvPicPr>
                  <pic:blipFill>
                    <a:blip r:embed="rId40"/>
                    <a:stretch>
                      <a:fillRect/>
                    </a:stretch>
                  </pic:blipFill>
                  <pic:spPr>
                    <a:xfrm>
                      <a:off x="0" y="0"/>
                      <a:ext cx="4755976" cy="850840"/>
                    </a:xfrm>
                    <a:prstGeom prst="rect">
                      <a:avLst/>
                    </a:prstGeom>
                  </pic:spPr>
                </pic:pic>
              </a:graphicData>
            </a:graphic>
          </wp:inline>
        </w:drawing>
      </w:r>
    </w:p>
    <w:p w14:paraId="4B0D646A" w14:textId="76601F63" w:rsidR="0005644C" w:rsidRPr="001F6F13" w:rsidRDefault="00FE4FBF" w:rsidP="00CD533B">
      <w:pPr>
        <w:pStyle w:val="Caption"/>
        <w:ind w:left="720"/>
        <w:jc w:val="center"/>
        <w:rPr>
          <w:lang w:val="en-US"/>
        </w:rPr>
      </w:pPr>
      <w:r w:rsidRPr="003D5255">
        <w:rPr>
          <w:lang w:val="en-US"/>
        </w:rPr>
        <w:t xml:space="preserve">Figure </w:t>
      </w:r>
      <w:r w:rsidR="007371B5" w:rsidRPr="00150249">
        <w:rPr>
          <w:lang w:val="en-US"/>
          <w:rPrChange w:id="522" w:author="Reinders, Stephanie [CSAFE]" w:date="2025-11-20T11:28:00Z" w16du:dateUtc="2025-11-20T17:28:00Z">
            <w:rPr/>
          </w:rPrChange>
        </w:rPr>
        <w:t>13</w:t>
      </w:r>
      <w:r>
        <w:rPr>
          <w:lang w:val="en-US"/>
        </w:rPr>
        <w:t>. The phase test score and the probability of false identification.</w:t>
      </w:r>
      <w:r w:rsidR="00CA49E2">
        <w:rPr>
          <w:noProof/>
          <w14:ligatures w14:val="none"/>
        </w:rPr>
        <mc:AlternateContent>
          <mc:Choice Requires="wpi">
            <w:drawing>
              <wp:anchor distT="0" distB="0" distL="114300" distR="114300" simplePos="0" relativeHeight="251708416" behindDoc="0" locked="0" layoutInCell="1" allowOverlap="1" wp14:anchorId="74762D15" wp14:editId="3F3DC9BF">
                <wp:simplePos x="0" y="0"/>
                <wp:positionH relativeFrom="column">
                  <wp:posOffset>-598701</wp:posOffset>
                </wp:positionH>
                <wp:positionV relativeFrom="paragraph">
                  <wp:posOffset>3998452</wp:posOffset>
                </wp:positionV>
                <wp:extent cx="360" cy="360"/>
                <wp:effectExtent l="76200" t="95250" r="76200" b="95250"/>
                <wp:wrapNone/>
                <wp:docPr id="533119372" name="Ink 91"/>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52609E67" id="Ink 91" o:spid="_x0000_s1026" type="#_x0000_t75" style="position:absolute;margin-left:-50pt;margin-top:312pt;width:5.7pt;height:5.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">
                <v:imagedata r:id="rId42" o:title=""/>
              </v:shape>
            </w:pict>
          </mc:Fallback>
        </mc:AlternateContent>
      </w:r>
      <w:r w:rsidR="00CA49E2">
        <w:rPr>
          <w:noProof/>
          <w14:ligatures w14:val="none"/>
        </w:rPr>
        <mc:AlternateContent>
          <mc:Choice Requires="aink">
            <w:drawing>
              <wp:anchor distT="0" distB="0" distL="114300" distR="114300" simplePos="0" relativeHeight="251704320" behindDoc="0" locked="0" layoutInCell="1" allowOverlap="1" wp14:anchorId="73C68391" wp14:editId="2BCEFFF3">
                <wp:simplePos x="0" y="0"/>
                <wp:positionH relativeFrom="column">
                  <wp:posOffset>-775461</wp:posOffset>
                </wp:positionH>
                <wp:positionV relativeFrom="paragraph">
                  <wp:posOffset>3397972</wp:posOffset>
                </wp:positionV>
                <wp:extent cx="360" cy="360"/>
                <wp:effectExtent l="76200" t="95250" r="76200" b="95250"/>
                <wp:wrapNone/>
                <wp:docPr id="42029378" name="Ink 87"/>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drawing>
              <wp:anchor distT="0" distB="0" distL="114300" distR="114300" simplePos="0" relativeHeight="251704320" behindDoc="0" locked="0" layoutInCell="1" allowOverlap="1" wp14:anchorId="73C68391" wp14:editId="2BCEFFF3">
                <wp:simplePos x="0" y="0"/>
                <wp:positionH relativeFrom="column">
                  <wp:posOffset>-775461</wp:posOffset>
                </wp:positionH>
                <wp:positionV relativeFrom="paragraph">
                  <wp:posOffset>3397972</wp:posOffset>
                </wp:positionV>
                <wp:extent cx="360" cy="360"/>
                <wp:effectExtent l="76200" t="95250" r="76200" b="95250"/>
                <wp:wrapNone/>
                <wp:docPr id="42029378" name="Ink 87"/>
                <wp:cNvGraphicFramePr/>
                <a:graphic xmlns:a="http://schemas.openxmlformats.org/drawingml/2006/main">
                  <a:graphicData uri="http://schemas.openxmlformats.org/drawingml/2006/picture">
                    <pic:pic xmlns:pic="http://schemas.openxmlformats.org/drawingml/2006/picture">
                      <pic:nvPicPr>
                        <pic:cNvPr id="42029378" name="Ink 87"/>
                        <pic:cNvPicPr/>
                      </pic:nvPicPr>
                      <pic:blipFill>
                        <a:blip r:embed="rId44"/>
                        <a:stretch>
                          <a:fillRect/>
                        </a:stretch>
                      </pic:blipFill>
                      <pic:spPr>
                        <a:xfrm>
                          <a:off x="0" y="0"/>
                          <a:ext cx="72000" cy="72000"/>
                        </a:xfrm>
                        <a:prstGeom prst="rect">
                          <a:avLst/>
                        </a:prstGeom>
                      </pic:spPr>
                    </pic:pic>
                  </a:graphicData>
                </a:graphic>
              </wp:anchor>
            </w:drawing>
          </mc:Fallback>
        </mc:AlternateContent>
      </w:r>
      <w:r w:rsidR="00CA49E2">
        <w:rPr>
          <w:noProof/>
          <w14:ligatures w14:val="none"/>
        </w:rPr>
        <mc:AlternateContent>
          <mc:Choice Requires="wpi">
            <w:drawing>
              <wp:anchor distT="0" distB="0" distL="114300" distR="114300" simplePos="0" relativeHeight="251680768" behindDoc="0" locked="0" layoutInCell="1" allowOverlap="1" wp14:anchorId="2DB8A10C" wp14:editId="57F34C9D">
                <wp:simplePos x="0" y="0"/>
                <wp:positionH relativeFrom="column">
                  <wp:posOffset>10838859</wp:posOffset>
                </wp:positionH>
                <wp:positionV relativeFrom="paragraph">
                  <wp:posOffset>3357270</wp:posOffset>
                </wp:positionV>
                <wp:extent cx="1800" cy="1800"/>
                <wp:effectExtent l="76200" t="95250" r="74930" b="93980"/>
                <wp:wrapNone/>
                <wp:docPr id="1891329210" name="Ink 64"/>
                <wp:cNvGraphicFramePr/>
                <a:graphic xmlns:a="http://schemas.openxmlformats.org/drawingml/2006/main">
                  <a:graphicData uri="http://schemas.microsoft.com/office/word/2010/wordprocessingInk">
                    <w14:contentPart bwMode="auto" r:id="rId45">
                      <w14:nvContentPartPr>
                        <w14:cNvContentPartPr/>
                      </w14:nvContentPartPr>
                      <w14:xfrm>
                        <a:off x="0" y="0"/>
                        <a:ext cx="1800" cy="1800"/>
                      </w14:xfrm>
                    </w14:contentPart>
                  </a:graphicData>
                </a:graphic>
              </wp:anchor>
            </w:drawing>
          </mc:Choice>
          <mc:Fallback>
            <w:pict>
              <v:shape w14:anchorId="1EC5B4DE" id="Ink 64" o:spid="_x0000_s1026" type="#_x0000_t75" style="position:absolute;margin-left:850.6pt;margin-top:261.5pt;width:5.85pt;height:5.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">
                <v:imagedata r:id="rId46" o:title=""/>
              </v:shape>
            </w:pict>
          </mc:Fallback>
        </mc:AlternateContent>
      </w:r>
      <w:r w:rsidR="00CA49E2">
        <w:rPr>
          <w:noProof/>
          <w14:ligatures w14:val="none"/>
        </w:rPr>
        <mc:AlternateContent>
          <mc:Choice Requires="wpi">
            <w:drawing>
              <wp:anchor distT="0" distB="0" distL="114300" distR="114300" simplePos="0" relativeHeight="251674624" behindDoc="0" locked="0" layoutInCell="1" allowOverlap="1" wp14:anchorId="51339577" wp14:editId="6639F184">
                <wp:simplePos x="0" y="0"/>
                <wp:positionH relativeFrom="column">
                  <wp:posOffset>10922379</wp:posOffset>
                </wp:positionH>
                <wp:positionV relativeFrom="paragraph">
                  <wp:posOffset>3573990</wp:posOffset>
                </wp:positionV>
                <wp:extent cx="360" cy="360"/>
                <wp:effectExtent l="76200" t="95250" r="76200" b="95250"/>
                <wp:wrapNone/>
                <wp:docPr id="177611928" name="Ink 58"/>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34059C01" id="Ink 58" o:spid="_x0000_s1026" type="#_x0000_t75" style="position:absolute;margin-left:857.2pt;margin-top:278.55pt;width:5.7pt;height:5.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">
                <v:imagedata r:id="rId48" o:title=""/>
              </v:shape>
            </w:pict>
          </mc:Fallback>
        </mc:AlternateContent>
      </w:r>
    </w:p>
    <w:sectPr w:rsidR="0005644C" w:rsidRPr="001F6F13">
      <w:footerReference w:type="default" r:id="rId49"/>
      <w:headerReference w:type="first" r:id="rId50"/>
      <w:footerReference w:type="first" r:id="rId51"/>
      <w:pgSz w:w="12240" w:h="15840"/>
      <w:pgMar w:top="740" w:right="800" w:bottom="740" w:left="800" w:header="0" w:footer="54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01" w:author="Reinders, Stephanie [CSAFE]" w:date="2025-11-21T13:48:00Z" w:initials="SR">
    <w:p w14:paraId="021B85FA" w14:textId="77777777" w:rsidR="0049720E" w:rsidRDefault="0049720E" w:rsidP="0049720E">
      <w:r>
        <w:rPr>
          <w:rStyle w:val="CommentReference"/>
        </w:rPr>
        <w:annotationRef/>
      </w:r>
      <w:r>
        <w:rPr>
          <w:sz w:val="20"/>
          <w:szCs w:val="20"/>
        </w:rPr>
        <w:t>Check Figure numbers after all changes are accepted</w:t>
      </w:r>
    </w:p>
  </w:comment>
  <w:comment w:id="484" w:author="Ray, Anyesha [CSAFE]" w:date="2025-11-14T14:11:00Z" w:initials="AR">
    <w:p w14:paraId="73061826" w14:textId="60E86523" w:rsidR="00F775F8" w:rsidRDefault="00F775F8" w:rsidP="00F775F8">
      <w:pPr>
        <w:pStyle w:val="CommentText"/>
      </w:pPr>
      <w:r>
        <w:rPr>
          <w:rStyle w:val="CommentReference"/>
        </w:rPr>
        <w:annotationRef/>
      </w:r>
      <w:r>
        <w:t xml:space="preserve">From example hamby barrel 1 bullet 1 and 2. didn’t change any of the defaults. </w:t>
      </w:r>
    </w:p>
  </w:comment>
  <w:comment w:id="487" w:author="Ray, Anyesha [CSAFE]" w:date="2025-11-06T15:22:00Z" w:initials="AR">
    <w:p w14:paraId="63626D24" w14:textId="612BAF64" w:rsidR="00DB2628" w:rsidRDefault="00DB2628" w:rsidP="00DB2628">
      <w:pPr>
        <w:pStyle w:val="CommentText"/>
      </w:pPr>
      <w:r>
        <w:rPr>
          <w:rStyle w:val="CommentReference"/>
        </w:rPr>
        <w:annotationRef/>
      </w:r>
      <w:r>
        <w:t>Might need a citation here- I pulled it from the CC.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21B85FA" w15:done="0"/>
  <w15:commentEx w15:paraId="73061826" w15:done="1"/>
  <w15:commentEx w15:paraId="63626D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46DACD" w16cex:dateUtc="2025-11-21T19:48:00Z"/>
  <w16cex:commentExtensible w16cex:durableId="7DE2EABA" w16cex:dateUtc="2025-11-14T20:11:00Z"/>
  <w16cex:commentExtensible w16cex:durableId="12CF2648" w16cex:dateUtc="2025-11-06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21B85FA" w16cid:durableId="2C46DACD"/>
  <w16cid:commentId w16cid:paraId="73061826" w16cid:durableId="7DE2EABA"/>
  <w16cid:commentId w16cid:paraId="63626D24" w16cid:durableId="12CF26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60FA38" w14:textId="77777777" w:rsidR="004A352C" w:rsidRDefault="004A352C" w:rsidP="00E40B43">
      <w:r>
        <w:separator/>
      </w:r>
    </w:p>
  </w:endnote>
  <w:endnote w:type="continuationSeparator" w:id="0">
    <w:p w14:paraId="0C8F74E1" w14:textId="77777777" w:rsidR="004A352C" w:rsidRDefault="004A352C" w:rsidP="00E40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FD68FD8-4095-634E-B456-E5921C95A64D}"/>
  </w:font>
  <w:font w:name="Times New Roman">
    <w:panose1 w:val="02020603050405020304"/>
    <w:charset w:val="00"/>
    <w:family w:val="roman"/>
    <w:pitch w:val="variable"/>
    <w:sig w:usb0="E0002EFF" w:usb1="C000785B" w:usb2="00000009" w:usb3="00000000" w:csb0="000001FF" w:csb1="00000000"/>
    <w:embedRegular r:id="rId2" w:fontKey="{2458B520-8FD9-BD46-ADB8-65C97EAA6BFE}"/>
    <w:embedBold r:id="rId3" w:fontKey="{BBD31B12-05D6-194E-BC26-7B26DA83F6C0}"/>
    <w:embedItalic r:id="rId4" w:fontKey="{6854E64D-06CB-E94E-92C1-C2B6D7EA2F8C}"/>
    <w:embedBoldItalic r:id="rId5" w:fontKey="{D115344F-6E1B-8644-8B95-C3374C7F2426}"/>
  </w:font>
  <w:font w:name="Courier New">
    <w:panose1 w:val="02070309020205020404"/>
    <w:charset w:val="00"/>
    <w:family w:val="modern"/>
    <w:pitch w:val="fixed"/>
    <w:sig w:usb0="E0002EFF" w:usb1="C0007843" w:usb2="00000009" w:usb3="00000000" w:csb0="000001FF" w:csb1="00000000"/>
    <w:embedRegular r:id="rId6" w:fontKey="{8D4F0B6A-CA90-D344-A282-F0757D267AA8}"/>
  </w:font>
  <w:font w:name="Wingdings">
    <w:panose1 w:val="05000000000000000000"/>
    <w:charset w:val="4D"/>
    <w:family w:val="decorative"/>
    <w:pitch w:val="variable"/>
    <w:sig w:usb0="00000003" w:usb1="00000000" w:usb2="00000000" w:usb3="00000000" w:csb0="80000001" w:csb1="00000000"/>
    <w:embedRegular r:id="rId7" w:fontKey="{84A0BEE6-D47F-5343-B329-7698163CD233}"/>
  </w:font>
  <w:font w:name="Arial">
    <w:panose1 w:val="020B0604020202020204"/>
    <w:charset w:val="00"/>
    <w:family w:val="swiss"/>
    <w:pitch w:val="variable"/>
    <w:sig w:usb0="E0002EFF" w:usb1="C000785B" w:usb2="00000009" w:usb3="00000000" w:csb0="000001FF" w:csb1="00000000"/>
    <w:embedRegular r:id="rId8" w:fontKey="{9C008086-6AF2-4442-ABAA-44713E7D6E29}"/>
    <w:embedBold r:id="rId9" w:fontKey="{C9755417-0E94-334C-9FC8-C74F160B4A2A}"/>
    <w:embedItalic r:id="rId10" w:fontKey="{EE8C351B-906D-FE40-B14C-7F2A69BEC905}"/>
    <w:embedBoldItalic r:id="rId11" w:fontKey="{D137058E-E17B-7447-8FA6-89BED3E04C12}"/>
  </w:font>
  <w:font w:name="Montserrat">
    <w:panose1 w:val="00000500000000000000"/>
    <w:charset w:val="00"/>
    <w:family w:val="auto"/>
    <w:pitch w:val="variable"/>
    <w:sig w:usb0="A00002FF" w:usb1="4000247B" w:usb2="00000000" w:usb3="00000000" w:csb0="00000197" w:csb1="00000000"/>
    <w:embedRegular r:id="rId12" w:fontKey="{CFDB6B66-5455-9742-9A9E-91C2FF6A9DE5}"/>
    <w:embedBold r:id="rId13" w:fontKey="{0C97EA3C-D18B-5C41-969F-528EC327346C}"/>
    <w:embedItalic r:id="rId14" w:fontKey="{9EE16611-51D9-0043-965A-FDC680EF2477}"/>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5" w:fontKey="{EA5C9947-0850-A94E-A5C8-CEBDD883FFCE}"/>
    <w:embedItalic r:id="rId16" w:fontKey="{17287CC7-4429-1F42-83E6-2F847D1C113A}"/>
  </w:font>
  <w:font w:name="Montserrat Light">
    <w:panose1 w:val="00000400000000000000"/>
    <w:charset w:val="00"/>
    <w:family w:val="auto"/>
    <w:pitch w:val="variable"/>
    <w:sig w:usb0="A00002FF" w:usb1="4000247B" w:usb2="00000000" w:usb3="00000000" w:csb0="00000197" w:csb1="00000000"/>
    <w:embedRegular r:id="rId17" w:fontKey="{A120DC10-671F-6D46-A06F-77CB093D4CC0}"/>
    <w:embedItalic r:id="rId18" w:fontKey="{ACCDA375-C841-3043-B63E-45FB280BE20F}"/>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9" w:fontKey="{645E195E-FF4F-CE44-A467-3072E23D1F5F}"/>
  </w:font>
  <w:font w:name="Consolas">
    <w:panose1 w:val="020B0609020204030204"/>
    <w:charset w:val="00"/>
    <w:family w:val="modern"/>
    <w:pitch w:val="fixed"/>
    <w:sig w:usb0="E10006FF" w:usb1="4000FCFF" w:usb2="00000009" w:usb3="00000000" w:csb0="0000019F" w:csb1="00000000"/>
    <w:embedRegular r:id="rId20" w:fontKey="{08046D32-B86B-284A-9438-3F680AC343EE}"/>
  </w:font>
  <w:font w:name="Trebuchet MS">
    <w:panose1 w:val="020B0603020202020204"/>
    <w:charset w:val="00"/>
    <w:family w:val="swiss"/>
    <w:pitch w:val="variable"/>
    <w:sig w:usb0="00000687" w:usb1="00000000" w:usb2="00000000" w:usb3="00000000" w:csb0="0000009F" w:csb1="00000000"/>
    <w:embedRegular r:id="rId21" w:fontKey="{73E2FE7E-CDE5-9B44-A7E1-F0901ABFEF5D}"/>
  </w:font>
  <w:font w:name="Calibri">
    <w:panose1 w:val="020F0502020204030204"/>
    <w:charset w:val="00"/>
    <w:family w:val="swiss"/>
    <w:pitch w:val="variable"/>
    <w:sig w:usb0="E4002EFF" w:usb1="C200247B" w:usb2="00000009" w:usb3="00000000" w:csb0="000001FF" w:csb1="00000000"/>
    <w:embedRegular r:id="rId22" w:fontKey="{85715A53-0A65-4945-930A-22FA8BE24A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2B84" w14:textId="77777777" w:rsidR="00E83D2E" w:rsidRDefault="00000000" w:rsidP="00E40B43">
    <w:pPr>
      <w:rPr>
        <w:rFonts w:ascii="Trebuchet MS" w:eastAsia="Trebuchet MS" w:hAnsi="Trebuchet MS" w:cs="Trebuchet MS"/>
        <w:color w:val="000000"/>
        <w:sz w:val="36"/>
        <w:szCs w:val="36"/>
      </w:rPr>
    </w:pPr>
    <w:r>
      <w:rPr>
        <w:noProof/>
      </w:rPr>
      <w:drawing>
        <wp:inline distT="114300" distB="114300" distL="114300" distR="114300" wp14:anchorId="5189FE29" wp14:editId="35E841AA">
          <wp:extent cx="6419850" cy="5502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5182" r="5182" b="27788"/>
                  <a:stretch>
                    <a:fillRect/>
                  </a:stretch>
                </pic:blipFill>
                <pic:spPr>
                  <a:xfrm>
                    <a:off x="0" y="0"/>
                    <a:ext cx="6419850" cy="550255"/>
                  </a:xfrm>
                  <a:prstGeom prst="rect">
                    <a:avLst/>
                  </a:prstGeom>
                  <a:ln/>
                </pic:spPr>
              </pic:pic>
            </a:graphicData>
          </a:graphic>
        </wp:inline>
      </w:drawing>
    </w:r>
    <w:r>
      <w:fldChar w:fldCharType="begin"/>
    </w:r>
    <w:r>
      <w:instrText>PAGE</w:instrText>
    </w:r>
    <w:r>
      <w:fldChar w:fldCharType="separate"/>
    </w:r>
    <w:r w:rsidR="00F8473F">
      <w:rPr>
        <w:noProof/>
      </w:rPr>
      <w:t>1</w:t>
    </w:r>
    <w:r>
      <w:fldChar w:fldCharType="end"/>
    </w:r>
    <w:r>
      <w:rPr>
        <w:noProof/>
      </w:rPr>
      <mc:AlternateContent>
        <mc:Choice Requires="wpg">
          <w:drawing>
            <wp:anchor distT="0" distB="0" distL="0" distR="0" simplePos="0" relativeHeight="251659264" behindDoc="1" locked="0" layoutInCell="1" hidden="0" allowOverlap="1" wp14:anchorId="2A2BD746" wp14:editId="6EEE5AF7">
              <wp:simplePos x="0" y="0"/>
              <wp:positionH relativeFrom="column">
                <wp:posOffset>850900</wp:posOffset>
              </wp:positionH>
              <wp:positionV relativeFrom="paragraph">
                <wp:posOffset>9613900</wp:posOffset>
              </wp:positionV>
              <wp:extent cx="226695" cy="223520"/>
              <wp:effectExtent l="0" t="0" r="0" b="0"/>
              <wp:wrapNone/>
              <wp:docPr id="3" name="Group 3"/>
              <wp:cNvGraphicFramePr/>
              <a:graphic xmlns:a="http://schemas.openxmlformats.org/drawingml/2006/main">
                <a:graphicData uri="http://schemas.microsoft.com/office/word/2010/wordprocessingGroup">
                  <wpg:wgp>
                    <wpg:cNvGrpSpPr/>
                    <wpg:grpSpPr>
                      <a:xfrm>
                        <a:off x="0" y="0"/>
                        <a:ext cx="226695" cy="223520"/>
                        <a:chOff x="5232650" y="3668225"/>
                        <a:chExt cx="228125" cy="223525"/>
                      </a:xfrm>
                    </wpg:grpSpPr>
                    <wpg:grpSp>
                      <wpg:cNvPr id="307436722" name="Group 307436722"/>
                      <wpg:cNvGrpSpPr/>
                      <wpg:grpSpPr>
                        <a:xfrm>
                          <a:off x="5232653" y="3668240"/>
                          <a:ext cx="226675" cy="223500"/>
                          <a:chOff x="0" y="0"/>
                          <a:chExt cx="226675" cy="223500"/>
                        </a:xfrm>
                      </wpg:grpSpPr>
                      <wps:wsp>
                        <wps:cNvPr id="282963355" name="Rectangle 282963355"/>
                        <wps:cNvSpPr/>
                        <wps:spPr>
                          <a:xfrm>
                            <a:off x="0" y="0"/>
                            <a:ext cx="226675" cy="223500"/>
                          </a:xfrm>
                          <a:prstGeom prst="rect">
                            <a:avLst/>
                          </a:prstGeom>
                          <a:noFill/>
                          <a:ln>
                            <a:noFill/>
                          </a:ln>
                        </wps:spPr>
                        <wps:txbx>
                          <w:txbxContent>
                            <w:p w14:paraId="1E934080" w14:textId="77777777" w:rsidR="00E83D2E" w:rsidRDefault="00E83D2E" w:rsidP="00E40B43"/>
                          </w:txbxContent>
                        </wps:txbx>
                        <wps:bodyPr spcFirstLastPara="1" wrap="square" lIns="91425" tIns="91425" rIns="91425" bIns="91425" anchor="ctr" anchorCtr="0">
                          <a:noAutofit/>
                        </wps:bodyPr>
                      </wps:wsp>
                      <wps:wsp>
                        <wps:cNvPr id="1390738695" name="Freeform 1390738695"/>
                        <wps:cNvSpPr/>
                        <wps:spPr>
                          <a:xfrm>
                            <a:off x="0" y="152871"/>
                            <a:ext cx="70485" cy="70485"/>
                          </a:xfrm>
                          <a:custGeom>
                            <a:avLst/>
                            <a:gdLst/>
                            <a:ahLst/>
                            <a:cxnLst/>
                            <a:rect l="l" t="t" r="r" b="b"/>
                            <a:pathLst>
                              <a:path w="70485" h="70485" extrusionOk="0">
                                <a:moveTo>
                                  <a:pt x="67779" y="0"/>
                                </a:moveTo>
                                <a:lnTo>
                                  <a:pt x="2679" y="0"/>
                                </a:lnTo>
                                <a:lnTo>
                                  <a:pt x="0" y="2667"/>
                                </a:lnTo>
                                <a:lnTo>
                                  <a:pt x="0" y="67767"/>
                                </a:lnTo>
                                <a:lnTo>
                                  <a:pt x="2679" y="70446"/>
                                </a:lnTo>
                                <a:lnTo>
                                  <a:pt x="64477" y="70446"/>
                                </a:lnTo>
                                <a:lnTo>
                                  <a:pt x="67779" y="70446"/>
                                </a:lnTo>
                                <a:lnTo>
                                  <a:pt x="70459" y="67767"/>
                                </a:lnTo>
                                <a:lnTo>
                                  <a:pt x="70459" y="2667"/>
                                </a:lnTo>
                                <a:lnTo>
                                  <a:pt x="67779" y="0"/>
                                </a:lnTo>
                                <a:close/>
                              </a:path>
                            </a:pathLst>
                          </a:custGeom>
                          <a:solidFill>
                            <a:srgbClr val="992395"/>
                          </a:solidFill>
                          <a:ln>
                            <a:noFill/>
                          </a:ln>
                        </wps:spPr>
                        <wps:bodyPr spcFirstLastPara="1" wrap="square" lIns="91425" tIns="91425" rIns="91425" bIns="91425" anchor="ctr" anchorCtr="0">
                          <a:noAutofit/>
                        </wps:bodyPr>
                      </wps:wsp>
                      <wps:wsp>
                        <wps:cNvPr id="780968073" name="Freeform 780968073"/>
                        <wps:cNvSpPr/>
                        <wps:spPr>
                          <a:xfrm>
                            <a:off x="142358" y="10845"/>
                            <a:ext cx="70485" cy="70485"/>
                          </a:xfrm>
                          <a:custGeom>
                            <a:avLst/>
                            <a:gdLst/>
                            <a:ahLst/>
                            <a:cxnLst/>
                            <a:rect l="l" t="t" r="r" b="b"/>
                            <a:pathLst>
                              <a:path w="70485" h="70485" extrusionOk="0">
                                <a:moveTo>
                                  <a:pt x="31178" y="39941"/>
                                </a:moveTo>
                                <a:lnTo>
                                  <a:pt x="29997" y="38760"/>
                                </a:lnTo>
                                <a:lnTo>
                                  <a:pt x="2641" y="38760"/>
                                </a:lnTo>
                                <a:lnTo>
                                  <a:pt x="1181" y="38760"/>
                                </a:lnTo>
                                <a:lnTo>
                                  <a:pt x="0" y="39941"/>
                                </a:lnTo>
                                <a:lnTo>
                                  <a:pt x="0" y="68757"/>
                                </a:lnTo>
                                <a:lnTo>
                                  <a:pt x="1181" y="69938"/>
                                </a:lnTo>
                                <a:lnTo>
                                  <a:pt x="29997" y="69938"/>
                                </a:lnTo>
                                <a:lnTo>
                                  <a:pt x="31178" y="68757"/>
                                </a:lnTo>
                                <a:lnTo>
                                  <a:pt x="31178" y="39941"/>
                                </a:lnTo>
                                <a:close/>
                              </a:path>
                              <a:path w="70485" h="70485" extrusionOk="0">
                                <a:moveTo>
                                  <a:pt x="31178" y="1054"/>
                                </a:moveTo>
                                <a:lnTo>
                                  <a:pt x="30111" y="0"/>
                                </a:lnTo>
                                <a:lnTo>
                                  <a:pt x="2362" y="0"/>
                                </a:lnTo>
                                <a:lnTo>
                                  <a:pt x="1054" y="0"/>
                                </a:lnTo>
                                <a:lnTo>
                                  <a:pt x="0" y="1054"/>
                                </a:lnTo>
                                <a:lnTo>
                                  <a:pt x="0" y="30111"/>
                                </a:lnTo>
                                <a:lnTo>
                                  <a:pt x="1054" y="31178"/>
                                </a:lnTo>
                                <a:lnTo>
                                  <a:pt x="30111" y="31178"/>
                                </a:lnTo>
                                <a:lnTo>
                                  <a:pt x="31178" y="30111"/>
                                </a:lnTo>
                                <a:lnTo>
                                  <a:pt x="31178" y="1054"/>
                                </a:lnTo>
                                <a:close/>
                              </a:path>
                              <a:path w="70485" h="70485" extrusionOk="0">
                                <a:moveTo>
                                  <a:pt x="69964" y="39941"/>
                                </a:moveTo>
                                <a:lnTo>
                                  <a:pt x="68783" y="38760"/>
                                </a:lnTo>
                                <a:lnTo>
                                  <a:pt x="41414" y="38760"/>
                                </a:lnTo>
                                <a:lnTo>
                                  <a:pt x="39966" y="38760"/>
                                </a:lnTo>
                                <a:lnTo>
                                  <a:pt x="38785" y="39941"/>
                                </a:lnTo>
                                <a:lnTo>
                                  <a:pt x="38785" y="68757"/>
                                </a:lnTo>
                                <a:lnTo>
                                  <a:pt x="39966" y="69938"/>
                                </a:lnTo>
                                <a:lnTo>
                                  <a:pt x="68783" y="69938"/>
                                </a:lnTo>
                                <a:lnTo>
                                  <a:pt x="69964" y="68757"/>
                                </a:lnTo>
                                <a:lnTo>
                                  <a:pt x="69964" y="39941"/>
                                </a:lnTo>
                                <a:close/>
                              </a:path>
                            </a:pathLst>
                          </a:custGeom>
                          <a:solidFill>
                            <a:srgbClr val="003A70"/>
                          </a:solidFill>
                          <a:ln>
                            <a:noFill/>
                          </a:ln>
                        </wps:spPr>
                        <wps:bodyPr spcFirstLastPara="1" wrap="square" lIns="91425" tIns="91425" rIns="91425" bIns="91425" anchor="ctr" anchorCtr="0">
                          <a:noAutofit/>
                        </wps:bodyPr>
                      </wps:wsp>
                      <wps:wsp>
                        <wps:cNvPr id="1775015182" name="Freeform 1775015182"/>
                        <wps:cNvSpPr/>
                        <wps:spPr>
                          <a:xfrm>
                            <a:off x="181804" y="0"/>
                            <a:ext cx="38100" cy="41910"/>
                          </a:xfrm>
                          <a:custGeom>
                            <a:avLst/>
                            <a:gdLst/>
                            <a:ahLst/>
                            <a:cxnLst/>
                            <a:rect l="l" t="t" r="r" b="b"/>
                            <a:pathLst>
                              <a:path w="38100" h="41910" extrusionOk="0">
                                <a:moveTo>
                                  <a:pt x="19583" y="23075"/>
                                </a:moveTo>
                                <a:lnTo>
                                  <a:pt x="18605" y="22085"/>
                                </a:lnTo>
                                <a:lnTo>
                                  <a:pt x="17386" y="22085"/>
                                </a:lnTo>
                                <a:lnTo>
                                  <a:pt x="990" y="22085"/>
                                </a:lnTo>
                                <a:lnTo>
                                  <a:pt x="0" y="23075"/>
                                </a:lnTo>
                                <a:lnTo>
                                  <a:pt x="0" y="40690"/>
                                </a:lnTo>
                                <a:lnTo>
                                  <a:pt x="990" y="41668"/>
                                </a:lnTo>
                                <a:lnTo>
                                  <a:pt x="18605" y="41668"/>
                                </a:lnTo>
                                <a:lnTo>
                                  <a:pt x="19583" y="40690"/>
                                </a:lnTo>
                                <a:lnTo>
                                  <a:pt x="19583" y="23075"/>
                                </a:lnTo>
                                <a:close/>
                              </a:path>
                              <a:path w="38100" h="41910" extrusionOk="0">
                                <a:moveTo>
                                  <a:pt x="19659" y="838"/>
                                </a:moveTo>
                                <a:lnTo>
                                  <a:pt x="18821" y="0"/>
                                </a:lnTo>
                                <a:lnTo>
                                  <a:pt x="17792" y="0"/>
                                </a:lnTo>
                                <a:lnTo>
                                  <a:pt x="1155" y="0"/>
                                </a:lnTo>
                                <a:lnTo>
                                  <a:pt x="317" y="838"/>
                                </a:lnTo>
                                <a:lnTo>
                                  <a:pt x="317" y="18503"/>
                                </a:lnTo>
                                <a:lnTo>
                                  <a:pt x="1155" y="19329"/>
                                </a:lnTo>
                                <a:lnTo>
                                  <a:pt x="18821" y="19329"/>
                                </a:lnTo>
                                <a:lnTo>
                                  <a:pt x="19659" y="18503"/>
                                </a:lnTo>
                                <a:lnTo>
                                  <a:pt x="19659" y="838"/>
                                </a:lnTo>
                                <a:close/>
                              </a:path>
                              <a:path w="38100" h="41910" extrusionOk="0">
                                <a:moveTo>
                                  <a:pt x="37934" y="9283"/>
                                </a:moveTo>
                                <a:lnTo>
                                  <a:pt x="37096" y="8445"/>
                                </a:lnTo>
                                <a:lnTo>
                                  <a:pt x="36068" y="8445"/>
                                </a:lnTo>
                                <a:lnTo>
                                  <a:pt x="23266" y="8445"/>
                                </a:lnTo>
                                <a:lnTo>
                                  <a:pt x="22428" y="9283"/>
                                </a:lnTo>
                                <a:lnTo>
                                  <a:pt x="22428" y="23114"/>
                                </a:lnTo>
                                <a:lnTo>
                                  <a:pt x="23266" y="23952"/>
                                </a:lnTo>
                                <a:lnTo>
                                  <a:pt x="37096" y="23952"/>
                                </a:lnTo>
                                <a:lnTo>
                                  <a:pt x="37934" y="23114"/>
                                </a:lnTo>
                                <a:lnTo>
                                  <a:pt x="37934" y="9283"/>
                                </a:lnTo>
                                <a:close/>
                              </a:path>
                            </a:pathLst>
                          </a:custGeom>
                          <a:solidFill>
                            <a:srgbClr val="525659"/>
                          </a:solidFill>
                          <a:ln>
                            <a:noFill/>
                          </a:ln>
                        </wps:spPr>
                        <wps:bodyPr spcFirstLastPara="1" wrap="square" lIns="91425" tIns="91425" rIns="91425" bIns="91425" anchor="ctr" anchorCtr="0">
                          <a:noAutofit/>
                        </wps:bodyPr>
                      </wps:wsp>
                      <wps:wsp>
                        <wps:cNvPr id="1581942451" name="Freeform 1581942451"/>
                        <wps:cNvSpPr/>
                        <wps:spPr>
                          <a:xfrm>
                            <a:off x="142367" y="94106"/>
                            <a:ext cx="41910" cy="41910"/>
                          </a:xfrm>
                          <a:custGeom>
                            <a:avLst/>
                            <a:gdLst/>
                            <a:ahLst/>
                            <a:cxnLst/>
                            <a:rect l="l" t="t" r="r" b="b"/>
                            <a:pathLst>
                              <a:path w="41910" h="41910" extrusionOk="0">
                                <a:moveTo>
                                  <a:pt x="39471" y="0"/>
                                </a:moveTo>
                                <a:lnTo>
                                  <a:pt x="1955" y="0"/>
                                </a:lnTo>
                                <a:lnTo>
                                  <a:pt x="0" y="1955"/>
                                </a:lnTo>
                                <a:lnTo>
                                  <a:pt x="0" y="39471"/>
                                </a:lnTo>
                                <a:lnTo>
                                  <a:pt x="1955" y="41427"/>
                                </a:lnTo>
                                <a:lnTo>
                                  <a:pt x="37058" y="41427"/>
                                </a:lnTo>
                                <a:lnTo>
                                  <a:pt x="39471" y="41427"/>
                                </a:lnTo>
                                <a:lnTo>
                                  <a:pt x="41414" y="39471"/>
                                </a:lnTo>
                                <a:lnTo>
                                  <a:pt x="41414" y="1955"/>
                                </a:lnTo>
                                <a:lnTo>
                                  <a:pt x="39471" y="0"/>
                                </a:lnTo>
                                <a:close/>
                              </a:path>
                            </a:pathLst>
                          </a:custGeom>
                          <a:solidFill>
                            <a:srgbClr val="1E1746"/>
                          </a:solidFill>
                          <a:ln>
                            <a:noFill/>
                          </a:ln>
                        </wps:spPr>
                        <wps:bodyPr spcFirstLastPara="1" wrap="square" lIns="91425" tIns="91425" rIns="91425" bIns="91425" anchor="ctr" anchorCtr="0">
                          <a:noAutofit/>
                        </wps:bodyPr>
                      </wps:wsp>
                      <wps:wsp>
                        <wps:cNvPr id="115226576" name="Freeform 115226576"/>
                        <wps:cNvSpPr/>
                        <wps:spPr>
                          <a:xfrm>
                            <a:off x="19858" y="23731"/>
                            <a:ext cx="203835" cy="172085"/>
                          </a:xfrm>
                          <a:custGeom>
                            <a:avLst/>
                            <a:gdLst/>
                            <a:ahLst/>
                            <a:cxnLst/>
                            <a:rect l="l" t="t" r="r" b="b"/>
                            <a:pathLst>
                              <a:path w="203835" h="172085" extrusionOk="0">
                                <a:moveTo>
                                  <a:pt x="203479" y="12471"/>
                                </a:moveTo>
                                <a:lnTo>
                                  <a:pt x="203479" y="167220"/>
                                </a:lnTo>
                                <a:lnTo>
                                  <a:pt x="203479" y="169684"/>
                                </a:lnTo>
                                <a:lnTo>
                                  <a:pt x="201282" y="171678"/>
                                </a:lnTo>
                                <a:lnTo>
                                  <a:pt x="198577" y="171678"/>
                                </a:lnTo>
                                <a:lnTo>
                                  <a:pt x="121373" y="171678"/>
                                </a:lnTo>
                              </a:path>
                              <a:path w="203835" h="172085" extrusionOk="0">
                                <a:moveTo>
                                  <a:pt x="0" y="60058"/>
                                </a:moveTo>
                                <a:lnTo>
                                  <a:pt x="0" y="3556"/>
                                </a:lnTo>
                                <a:lnTo>
                                  <a:pt x="0" y="1587"/>
                                </a:lnTo>
                                <a:lnTo>
                                  <a:pt x="1612" y="0"/>
                                </a:lnTo>
                                <a:lnTo>
                                  <a:pt x="3594" y="0"/>
                                </a:lnTo>
                                <a:lnTo>
                                  <a:pt x="106667" y="0"/>
                                </a:lnTo>
                              </a:path>
                            </a:pathLst>
                          </a:custGeom>
                          <a:noFill/>
                          <a:ln w="9525" cap="flat" cmpd="sng">
                            <a:solidFill>
                              <a:srgbClr val="1C3D6E"/>
                            </a:solidFill>
                            <a:prstDash val="solid"/>
                            <a:round/>
                            <a:headEnd type="none" w="sm" len="sm"/>
                            <a:tailEnd type="none" w="sm" len="sm"/>
                          </a:ln>
                        </wps:spPr>
                        <wps:bodyPr spcFirstLastPara="1" wrap="square" lIns="91425" tIns="91425" rIns="91425" bIns="91425" anchor="ctr" anchorCtr="0">
                          <a:noAutofit/>
                        </wps:bodyPr>
                      </wps:wsp>
                      <wps:wsp>
                        <wps:cNvPr id="1512682497" name="Freeform 1512682497"/>
                        <wps:cNvSpPr/>
                        <wps:spPr>
                          <a:xfrm>
                            <a:off x="46388" y="53346"/>
                            <a:ext cx="82550" cy="123825"/>
                          </a:xfrm>
                          <a:custGeom>
                            <a:avLst/>
                            <a:gdLst/>
                            <a:ahLst/>
                            <a:cxnLst/>
                            <a:rect l="l" t="t" r="r" b="b"/>
                            <a:pathLst>
                              <a:path w="82550" h="123825" extrusionOk="0">
                                <a:moveTo>
                                  <a:pt x="80378" y="0"/>
                                </a:moveTo>
                                <a:lnTo>
                                  <a:pt x="43332" y="0"/>
                                </a:lnTo>
                                <a:lnTo>
                                  <a:pt x="41224" y="2120"/>
                                </a:lnTo>
                                <a:lnTo>
                                  <a:pt x="41224" y="41275"/>
                                </a:lnTo>
                                <a:lnTo>
                                  <a:pt x="2108" y="41275"/>
                                </a:lnTo>
                                <a:lnTo>
                                  <a:pt x="0" y="43383"/>
                                </a:lnTo>
                                <a:lnTo>
                                  <a:pt x="0" y="80429"/>
                                </a:lnTo>
                                <a:lnTo>
                                  <a:pt x="2108" y="82537"/>
                                </a:lnTo>
                                <a:lnTo>
                                  <a:pt x="41224" y="82537"/>
                                </a:lnTo>
                                <a:lnTo>
                                  <a:pt x="41224" y="121653"/>
                                </a:lnTo>
                                <a:lnTo>
                                  <a:pt x="43332" y="123761"/>
                                </a:lnTo>
                                <a:lnTo>
                                  <a:pt x="80378" y="123761"/>
                                </a:lnTo>
                                <a:lnTo>
                                  <a:pt x="82486" y="121653"/>
                                </a:lnTo>
                                <a:lnTo>
                                  <a:pt x="82486" y="2120"/>
                                </a:lnTo>
                                <a:lnTo>
                                  <a:pt x="80378" y="0"/>
                                </a:lnTo>
                                <a:close/>
                              </a:path>
                            </a:pathLst>
                          </a:custGeom>
                          <a:solidFill>
                            <a:srgbClr val="1E1746"/>
                          </a:solidFill>
                          <a:ln>
                            <a:noFill/>
                          </a:ln>
                        </wps:spPr>
                        <wps:bodyPr spcFirstLastPara="1" wrap="square" lIns="91425" tIns="91425" rIns="91425" bIns="91425" anchor="ctr" anchorCtr="0">
                          <a:noAutofit/>
                        </wps:bodyPr>
                      </wps:wsp>
                      <wps:wsp>
                        <wps:cNvPr id="1240170937" name="Freeform 1240170937"/>
                        <wps:cNvSpPr/>
                        <wps:spPr>
                          <a:xfrm>
                            <a:off x="16729" y="86182"/>
                            <a:ext cx="122555" cy="112395"/>
                          </a:xfrm>
                          <a:custGeom>
                            <a:avLst/>
                            <a:gdLst/>
                            <a:ahLst/>
                            <a:cxnLst/>
                            <a:rect l="l" t="t" r="r" b="b"/>
                            <a:pathLst>
                              <a:path w="122555" h="112395" extrusionOk="0">
                                <a:moveTo>
                                  <a:pt x="4292" y="50215"/>
                                </a:moveTo>
                                <a:lnTo>
                                  <a:pt x="4076" y="49999"/>
                                </a:lnTo>
                                <a:lnTo>
                                  <a:pt x="2159" y="49999"/>
                                </a:lnTo>
                                <a:lnTo>
                                  <a:pt x="1943" y="50215"/>
                                </a:lnTo>
                                <a:lnTo>
                                  <a:pt x="1943" y="50469"/>
                                </a:lnTo>
                                <a:lnTo>
                                  <a:pt x="1943" y="52133"/>
                                </a:lnTo>
                                <a:lnTo>
                                  <a:pt x="2159" y="52349"/>
                                </a:lnTo>
                                <a:lnTo>
                                  <a:pt x="4076" y="52349"/>
                                </a:lnTo>
                                <a:lnTo>
                                  <a:pt x="4292" y="52133"/>
                                </a:lnTo>
                                <a:lnTo>
                                  <a:pt x="4292" y="50215"/>
                                </a:lnTo>
                                <a:close/>
                              </a:path>
                              <a:path w="122555" h="112395" extrusionOk="0">
                                <a:moveTo>
                                  <a:pt x="4686" y="44767"/>
                                </a:moveTo>
                                <a:lnTo>
                                  <a:pt x="4406" y="44488"/>
                                </a:lnTo>
                                <a:lnTo>
                                  <a:pt x="1841" y="44488"/>
                                </a:lnTo>
                                <a:lnTo>
                                  <a:pt x="1562" y="44767"/>
                                </a:lnTo>
                                <a:lnTo>
                                  <a:pt x="1562" y="45110"/>
                                </a:lnTo>
                                <a:lnTo>
                                  <a:pt x="1562" y="47332"/>
                                </a:lnTo>
                                <a:lnTo>
                                  <a:pt x="1841" y="47612"/>
                                </a:lnTo>
                                <a:lnTo>
                                  <a:pt x="4406" y="47612"/>
                                </a:lnTo>
                                <a:lnTo>
                                  <a:pt x="4686" y="47332"/>
                                </a:lnTo>
                                <a:lnTo>
                                  <a:pt x="4686" y="44767"/>
                                </a:lnTo>
                                <a:close/>
                              </a:path>
                              <a:path w="122555" h="112395" extrusionOk="0">
                                <a:moveTo>
                                  <a:pt x="5080" y="38531"/>
                                </a:moveTo>
                                <a:lnTo>
                                  <a:pt x="4737" y="38176"/>
                                </a:lnTo>
                                <a:lnTo>
                                  <a:pt x="1524" y="38176"/>
                                </a:lnTo>
                                <a:lnTo>
                                  <a:pt x="1168" y="38531"/>
                                </a:lnTo>
                                <a:lnTo>
                                  <a:pt x="1168" y="38963"/>
                                </a:lnTo>
                                <a:lnTo>
                                  <a:pt x="1168" y="41744"/>
                                </a:lnTo>
                                <a:lnTo>
                                  <a:pt x="1524" y="42100"/>
                                </a:lnTo>
                                <a:lnTo>
                                  <a:pt x="4737" y="42100"/>
                                </a:lnTo>
                                <a:lnTo>
                                  <a:pt x="5080" y="41744"/>
                                </a:lnTo>
                                <a:lnTo>
                                  <a:pt x="5080" y="38531"/>
                                </a:lnTo>
                                <a:close/>
                              </a:path>
                              <a:path w="122555" h="112395" extrusionOk="0">
                                <a:moveTo>
                                  <a:pt x="5257" y="31902"/>
                                </a:moveTo>
                                <a:lnTo>
                                  <a:pt x="4876" y="31521"/>
                                </a:lnTo>
                                <a:lnTo>
                                  <a:pt x="1371" y="31521"/>
                                </a:lnTo>
                                <a:lnTo>
                                  <a:pt x="990" y="31902"/>
                                </a:lnTo>
                                <a:lnTo>
                                  <a:pt x="990" y="32372"/>
                                </a:lnTo>
                                <a:lnTo>
                                  <a:pt x="990" y="35394"/>
                                </a:lnTo>
                                <a:lnTo>
                                  <a:pt x="1371" y="35788"/>
                                </a:lnTo>
                                <a:lnTo>
                                  <a:pt x="4876" y="35788"/>
                                </a:lnTo>
                                <a:lnTo>
                                  <a:pt x="5257" y="35394"/>
                                </a:lnTo>
                                <a:lnTo>
                                  <a:pt x="5257" y="31902"/>
                                </a:lnTo>
                                <a:close/>
                              </a:path>
                              <a:path w="122555" h="112395" extrusionOk="0">
                                <a:moveTo>
                                  <a:pt x="5524" y="24739"/>
                                </a:moveTo>
                                <a:lnTo>
                                  <a:pt x="5092" y="24307"/>
                                </a:lnTo>
                                <a:lnTo>
                                  <a:pt x="1143" y="24307"/>
                                </a:lnTo>
                                <a:lnTo>
                                  <a:pt x="711" y="24739"/>
                                </a:lnTo>
                                <a:lnTo>
                                  <a:pt x="711" y="25273"/>
                                </a:lnTo>
                                <a:lnTo>
                                  <a:pt x="711" y="28689"/>
                                </a:lnTo>
                                <a:lnTo>
                                  <a:pt x="1143" y="29121"/>
                                </a:lnTo>
                                <a:lnTo>
                                  <a:pt x="5092" y="29121"/>
                                </a:lnTo>
                                <a:lnTo>
                                  <a:pt x="5524" y="28689"/>
                                </a:lnTo>
                                <a:lnTo>
                                  <a:pt x="5524" y="24739"/>
                                </a:lnTo>
                                <a:close/>
                              </a:path>
                              <a:path w="122555" h="112395" extrusionOk="0">
                                <a:moveTo>
                                  <a:pt x="5676" y="17272"/>
                                </a:moveTo>
                                <a:lnTo>
                                  <a:pt x="5219" y="16814"/>
                                </a:lnTo>
                                <a:lnTo>
                                  <a:pt x="1028" y="16814"/>
                                </a:lnTo>
                                <a:lnTo>
                                  <a:pt x="571" y="17272"/>
                                </a:lnTo>
                                <a:lnTo>
                                  <a:pt x="571" y="17830"/>
                                </a:lnTo>
                                <a:lnTo>
                                  <a:pt x="571" y="21463"/>
                                </a:lnTo>
                                <a:lnTo>
                                  <a:pt x="1028" y="21920"/>
                                </a:lnTo>
                                <a:lnTo>
                                  <a:pt x="5219" y="21920"/>
                                </a:lnTo>
                                <a:lnTo>
                                  <a:pt x="5676" y="21463"/>
                                </a:lnTo>
                                <a:lnTo>
                                  <a:pt x="5676" y="17272"/>
                                </a:lnTo>
                                <a:close/>
                              </a:path>
                              <a:path w="122555" h="112395" extrusionOk="0">
                                <a:moveTo>
                                  <a:pt x="6007" y="9156"/>
                                </a:moveTo>
                                <a:lnTo>
                                  <a:pt x="5486" y="8636"/>
                                </a:lnTo>
                                <a:lnTo>
                                  <a:pt x="749" y="8636"/>
                                </a:lnTo>
                                <a:lnTo>
                                  <a:pt x="228" y="9156"/>
                                </a:lnTo>
                                <a:lnTo>
                                  <a:pt x="228" y="9791"/>
                                </a:lnTo>
                                <a:lnTo>
                                  <a:pt x="228" y="13893"/>
                                </a:lnTo>
                                <a:lnTo>
                                  <a:pt x="749" y="14414"/>
                                </a:lnTo>
                                <a:lnTo>
                                  <a:pt x="5486" y="14414"/>
                                </a:lnTo>
                                <a:lnTo>
                                  <a:pt x="6007" y="13893"/>
                                </a:lnTo>
                                <a:lnTo>
                                  <a:pt x="6007" y="9156"/>
                                </a:lnTo>
                                <a:close/>
                              </a:path>
                              <a:path w="122555" h="112395" extrusionOk="0">
                                <a:moveTo>
                                  <a:pt x="6235" y="558"/>
                                </a:moveTo>
                                <a:lnTo>
                                  <a:pt x="5676" y="0"/>
                                </a:lnTo>
                                <a:lnTo>
                                  <a:pt x="558" y="0"/>
                                </a:lnTo>
                                <a:lnTo>
                                  <a:pt x="0" y="558"/>
                                </a:lnTo>
                                <a:lnTo>
                                  <a:pt x="0" y="1244"/>
                                </a:lnTo>
                                <a:lnTo>
                                  <a:pt x="0" y="5676"/>
                                </a:lnTo>
                                <a:lnTo>
                                  <a:pt x="558" y="6235"/>
                                </a:lnTo>
                                <a:lnTo>
                                  <a:pt x="5676" y="6235"/>
                                </a:lnTo>
                                <a:lnTo>
                                  <a:pt x="6235" y="5676"/>
                                </a:lnTo>
                                <a:lnTo>
                                  <a:pt x="6235" y="558"/>
                                </a:lnTo>
                                <a:close/>
                              </a:path>
                              <a:path w="122555" h="112395" extrusionOk="0">
                                <a:moveTo>
                                  <a:pt x="72097" y="108038"/>
                                </a:moveTo>
                                <a:lnTo>
                                  <a:pt x="71882" y="107823"/>
                                </a:lnTo>
                                <a:lnTo>
                                  <a:pt x="71628" y="107823"/>
                                </a:lnTo>
                                <a:lnTo>
                                  <a:pt x="69964" y="107823"/>
                                </a:lnTo>
                                <a:lnTo>
                                  <a:pt x="69748" y="108038"/>
                                </a:lnTo>
                                <a:lnTo>
                                  <a:pt x="69748" y="109956"/>
                                </a:lnTo>
                                <a:lnTo>
                                  <a:pt x="69964" y="110172"/>
                                </a:lnTo>
                                <a:lnTo>
                                  <a:pt x="71882" y="110172"/>
                                </a:lnTo>
                                <a:lnTo>
                                  <a:pt x="72097" y="109956"/>
                                </a:lnTo>
                                <a:lnTo>
                                  <a:pt x="72097" y="108038"/>
                                </a:lnTo>
                                <a:close/>
                              </a:path>
                              <a:path w="122555" h="112395" extrusionOk="0">
                                <a:moveTo>
                                  <a:pt x="77622" y="107721"/>
                                </a:moveTo>
                                <a:lnTo>
                                  <a:pt x="77343" y="107442"/>
                                </a:lnTo>
                                <a:lnTo>
                                  <a:pt x="77000" y="107442"/>
                                </a:lnTo>
                                <a:lnTo>
                                  <a:pt x="74777" y="107442"/>
                                </a:lnTo>
                                <a:lnTo>
                                  <a:pt x="74498" y="107721"/>
                                </a:lnTo>
                                <a:lnTo>
                                  <a:pt x="74498" y="110286"/>
                                </a:lnTo>
                                <a:lnTo>
                                  <a:pt x="74777" y="110566"/>
                                </a:lnTo>
                                <a:lnTo>
                                  <a:pt x="77343" y="110566"/>
                                </a:lnTo>
                                <a:lnTo>
                                  <a:pt x="77622" y="110286"/>
                                </a:lnTo>
                                <a:lnTo>
                                  <a:pt x="77622" y="107721"/>
                                </a:lnTo>
                                <a:close/>
                              </a:path>
                              <a:path w="122555" h="112395" extrusionOk="0">
                                <a:moveTo>
                                  <a:pt x="83934" y="107403"/>
                                </a:moveTo>
                                <a:lnTo>
                                  <a:pt x="83578" y="107048"/>
                                </a:lnTo>
                                <a:lnTo>
                                  <a:pt x="83146" y="107048"/>
                                </a:lnTo>
                                <a:lnTo>
                                  <a:pt x="80365" y="107048"/>
                                </a:lnTo>
                                <a:lnTo>
                                  <a:pt x="80010" y="107403"/>
                                </a:lnTo>
                                <a:lnTo>
                                  <a:pt x="80010" y="110617"/>
                                </a:lnTo>
                                <a:lnTo>
                                  <a:pt x="80365" y="110959"/>
                                </a:lnTo>
                                <a:lnTo>
                                  <a:pt x="83578" y="110959"/>
                                </a:lnTo>
                                <a:lnTo>
                                  <a:pt x="83934" y="110617"/>
                                </a:lnTo>
                                <a:lnTo>
                                  <a:pt x="83934" y="107403"/>
                                </a:lnTo>
                                <a:close/>
                              </a:path>
                              <a:path w="122555" h="112395" extrusionOk="0">
                                <a:moveTo>
                                  <a:pt x="90589" y="107251"/>
                                </a:moveTo>
                                <a:lnTo>
                                  <a:pt x="90208" y="106870"/>
                                </a:lnTo>
                                <a:lnTo>
                                  <a:pt x="89738" y="106870"/>
                                </a:lnTo>
                                <a:lnTo>
                                  <a:pt x="86715" y="106870"/>
                                </a:lnTo>
                                <a:lnTo>
                                  <a:pt x="86334" y="107251"/>
                                </a:lnTo>
                                <a:lnTo>
                                  <a:pt x="86334" y="110756"/>
                                </a:lnTo>
                                <a:lnTo>
                                  <a:pt x="86715" y="111137"/>
                                </a:lnTo>
                                <a:lnTo>
                                  <a:pt x="90208" y="111137"/>
                                </a:lnTo>
                                <a:lnTo>
                                  <a:pt x="90589" y="110756"/>
                                </a:lnTo>
                                <a:lnTo>
                                  <a:pt x="90589" y="107251"/>
                                </a:lnTo>
                                <a:close/>
                              </a:path>
                              <a:path w="122555" h="112395" extrusionOk="0">
                                <a:moveTo>
                                  <a:pt x="97802" y="107035"/>
                                </a:moveTo>
                                <a:lnTo>
                                  <a:pt x="97370" y="106603"/>
                                </a:lnTo>
                                <a:lnTo>
                                  <a:pt x="96837" y="106603"/>
                                </a:lnTo>
                                <a:lnTo>
                                  <a:pt x="93421" y="106603"/>
                                </a:lnTo>
                                <a:lnTo>
                                  <a:pt x="92989" y="107035"/>
                                </a:lnTo>
                                <a:lnTo>
                                  <a:pt x="92989" y="110985"/>
                                </a:lnTo>
                                <a:lnTo>
                                  <a:pt x="93421" y="111417"/>
                                </a:lnTo>
                                <a:lnTo>
                                  <a:pt x="97370" y="111417"/>
                                </a:lnTo>
                                <a:lnTo>
                                  <a:pt x="97802" y="110985"/>
                                </a:lnTo>
                                <a:lnTo>
                                  <a:pt x="97802" y="107035"/>
                                </a:lnTo>
                                <a:close/>
                              </a:path>
                              <a:path w="122555" h="112395" extrusionOk="0">
                                <a:moveTo>
                                  <a:pt x="105295" y="106908"/>
                                </a:moveTo>
                                <a:lnTo>
                                  <a:pt x="104838" y="106451"/>
                                </a:lnTo>
                                <a:lnTo>
                                  <a:pt x="104279" y="106451"/>
                                </a:lnTo>
                                <a:lnTo>
                                  <a:pt x="100647" y="106451"/>
                                </a:lnTo>
                                <a:lnTo>
                                  <a:pt x="100190" y="106908"/>
                                </a:lnTo>
                                <a:lnTo>
                                  <a:pt x="100190" y="111099"/>
                                </a:lnTo>
                                <a:lnTo>
                                  <a:pt x="100647" y="111556"/>
                                </a:lnTo>
                                <a:lnTo>
                                  <a:pt x="104838" y="111556"/>
                                </a:lnTo>
                                <a:lnTo>
                                  <a:pt x="105295" y="111099"/>
                                </a:lnTo>
                                <a:lnTo>
                                  <a:pt x="105295" y="106908"/>
                                </a:lnTo>
                                <a:close/>
                              </a:path>
                              <a:path w="122555" h="112395" extrusionOk="0">
                                <a:moveTo>
                                  <a:pt x="113474" y="106629"/>
                                </a:moveTo>
                                <a:lnTo>
                                  <a:pt x="112953" y="106108"/>
                                </a:lnTo>
                                <a:lnTo>
                                  <a:pt x="112318" y="106108"/>
                                </a:lnTo>
                                <a:lnTo>
                                  <a:pt x="108216" y="106108"/>
                                </a:lnTo>
                                <a:lnTo>
                                  <a:pt x="107696" y="106629"/>
                                </a:lnTo>
                                <a:lnTo>
                                  <a:pt x="107696" y="111366"/>
                                </a:lnTo>
                                <a:lnTo>
                                  <a:pt x="108216" y="111887"/>
                                </a:lnTo>
                                <a:lnTo>
                                  <a:pt x="112953" y="111887"/>
                                </a:lnTo>
                                <a:lnTo>
                                  <a:pt x="113474" y="111366"/>
                                </a:lnTo>
                                <a:lnTo>
                                  <a:pt x="113474" y="106629"/>
                                </a:lnTo>
                                <a:close/>
                              </a:path>
                              <a:path w="122555" h="112395" extrusionOk="0">
                                <a:moveTo>
                                  <a:pt x="122097" y="106438"/>
                                </a:moveTo>
                                <a:lnTo>
                                  <a:pt x="121539" y="105879"/>
                                </a:lnTo>
                                <a:lnTo>
                                  <a:pt x="120853" y="105879"/>
                                </a:lnTo>
                                <a:lnTo>
                                  <a:pt x="116420" y="105879"/>
                                </a:lnTo>
                                <a:lnTo>
                                  <a:pt x="115862" y="106438"/>
                                </a:lnTo>
                                <a:lnTo>
                                  <a:pt x="115862" y="111556"/>
                                </a:lnTo>
                                <a:lnTo>
                                  <a:pt x="116420" y="112115"/>
                                </a:lnTo>
                                <a:lnTo>
                                  <a:pt x="121539" y="112115"/>
                                </a:lnTo>
                                <a:lnTo>
                                  <a:pt x="122097" y="111556"/>
                                </a:lnTo>
                                <a:lnTo>
                                  <a:pt x="122097" y="106438"/>
                                </a:lnTo>
                                <a:close/>
                              </a:path>
                            </a:pathLst>
                          </a:custGeom>
                          <a:solidFill>
                            <a:srgbClr val="1C3D6E"/>
                          </a:solidFill>
                          <a:ln>
                            <a:noFill/>
                          </a:ln>
                        </wps:spPr>
                        <wps:bodyPr spcFirstLastPara="1" wrap="square" lIns="91425" tIns="91425" rIns="91425" bIns="91425" anchor="ctr" anchorCtr="0">
                          <a:noAutofit/>
                        </wps:bodyPr>
                      </wps:wsp>
                    </wpg:grpSp>
                  </wpg:wgp>
                </a:graphicData>
              </a:graphic>
            </wp:anchor>
          </w:drawing>
        </mc:Choice>
        <mc:Fallback>
          <w:pict>
            <v:group w14:anchorId="2A2BD746" id="Group 3" o:spid="_x0000_s1032" style="position:absolute;margin-left:67pt;margin-top:757pt;width:17.85pt;height:17.6pt;z-index:-251657216;mso-wrap-distance-left:0;mso-wrap-distance-right:0;mso-position-horizontal-relative:text;mso-position-vertical-relative:text" coordorigin="52326,36682" coordsize="228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">
              <v:group id="Group 307436722" o:spid="_x0000_s1033" style="position:absolute;left:52326;top:36682;width:2267;height:2235" coordsize="226675,22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">
                <v:rect id="Rectangle 282963355" o:spid="_x0000_s1034" style="position:absolute;width:226675;height:223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" filled="f" stroked="f">
                  <v:textbox inset="2.53958mm,2.53958mm,2.53958mm,2.53958mm">
                    <w:txbxContent>
                      <w:p w14:paraId="1E934080" w14:textId="77777777" w:rsidR="00E83D2E" w:rsidRDefault="00E83D2E" w:rsidP="00E40B43"/>
                    </w:txbxContent>
                  </v:textbox>
                </v:rect>
                <v:shape id="Freeform 1390738695" o:spid="_x0000_s1035" style="position:absolute;top:152871;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" path="m67779,l2679,,,2667,,67767r2679,2679l64477,70446r3302,l70459,67767r,-65100l67779,xe" fillcolor="#992395" stroked="f">
                  <v:path arrowok="t" o:extrusionok="f"/>
                </v:shape>
                <v:shape id="Freeform 780968073" o:spid="_x0000_s1036" style="position:absolute;left:142358;top:10845;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" path="m31178,39941l29997,38760r-27356,l1181,38760,,39941,,68757r1181,1181l29997,69938r1181,-1181l31178,39941xem31178,1054l30111,,2362,,1054,,,1054,,30111r1054,1067l30111,31178r1067,-1067l31178,1054xem69964,39941l68783,38760r-27369,l39966,38760r-1181,1181l38785,68757r1181,1181l68783,69938r1181,-1181l69964,39941xe" fillcolor="#003a70" stroked="f">
                  <v:path arrowok="t" o:extrusionok="f"/>
                </v:shape>
                <v:shape id="Freeform 1775015182" o:spid="_x0000_s1037" style="position:absolute;left:181804;width:38100;height:41910;visibility:visible;mso-wrap-style:square;v-text-anchor:middle" coordsize="3810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" path="m19583,23075r-978,-990l17386,22085r-16396,l,23075,,40690r990,978l18605,41668r978,-978l19583,23075xem19659,838l18821,,17792,,1155,,317,838r,17665l1155,19329r17666,l19659,18503r,-17665xem37934,9283r-838,-838l36068,8445r-12802,l22428,9283r,13831l23266,23952r13830,l37934,23114r,-13831xe" fillcolor="#525659" stroked="f">
                  <v:path arrowok="t" o:extrusionok="f"/>
                </v:shape>
                <v:shape id="Freeform 1581942451" o:spid="_x0000_s1038" style="position:absolute;left:142367;top:94106;width:41910;height:41910;visibility:visible;mso-wrap-style:square;v-text-anchor:middle"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" path="m39471,l1955,,,1955,,39471r1955,1956l37058,41427r2413,l41414,39471r,-37516l39471,xe" fillcolor="#1e1746" stroked="f">
                  <v:path arrowok="t" o:extrusionok="f"/>
                </v:shape>
                <v:shape id="Freeform 115226576" o:spid="_x0000_s1039" style="position:absolute;left:19858;top:23731;width:203835;height:172085;visibility:visible;mso-wrap-style:square;v-text-anchor:middle" coordsize="203835,17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" path="m203479,12471r,154749l203479,169684r-2197,1994l198577,171678r-77204,em,60058l,3556,,1587,1612,,3594,,106667,e" filled="f" strokecolor="#1c3d6e">
                  <v:stroke startarrowwidth="narrow" startarrowlength="short" endarrowwidth="narrow" endarrowlength="short"/>
                  <v:path arrowok="t" o:extrusionok="f"/>
                </v:shape>
                <v:shape id="Freeform 1512682497" o:spid="_x0000_s1040" style="position:absolute;left:46388;top:53346;width:82550;height:123825;visibility:visible;mso-wrap-style:square;v-text-anchor:middle" coordsize="8255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" path="m80378,l43332,,41224,2120r,39155l2108,41275,,43383,,80429r2108,2108l41224,82537r,39116l43332,123761r37046,l82486,121653r,-119533l80378,xe" fillcolor="#1e1746" stroked="f">
                  <v:path arrowok="t" o:extrusionok="f"/>
                </v:shape>
                <v:shape id="Freeform 1240170937" o:spid="_x0000_s1041" style="position:absolute;left:16729;top:86182;width:122555;height:112395;visibility:visible;mso-wrap-style:square;v-text-anchor:middle" coordsize="122555,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" path="m4292,50215r-216,-216l2159,49999r-216,216l1943,50469r,1664l2159,52349r1917,l4292,52133r,-1918xem4686,44767r-280,-279l1841,44488r-279,279l1562,45110r,2222l1841,47612r2565,l4686,47332r,-2565xem5080,38531r-343,-355l1524,38176r-356,355l1168,38963r,2781l1524,42100r3213,l5080,41744r,-3213xem5257,31902r-381,-381l1371,31521r-381,381l990,32372r,3022l1371,35788r3505,l5257,35394r,-3492xem5524,24739r-432,-432l1143,24307r-432,432l711,25273r,3416l1143,29121r3949,l5524,28689r,-3950xem5676,17272r-457,-458l1028,16814r-457,458l571,17830r,3633l1028,21920r4191,l5676,21463r,-4191xem6007,9156l5486,8636r-4737,l228,9156r,635l228,13893r521,521l5486,14414r521,-521l6007,9156xem6235,558l5676,,558,,,558r,686l,5676r558,559l5676,6235r559,-559l6235,558xem72097,108038r-215,-215l71628,107823r-1664,l69748,108038r,1918l69964,110172r1918,l72097,109956r,-1918xem77622,107721r-279,-279l77000,107442r-2223,l74498,107721r,2565l74777,110566r2566,l77622,110286r,-2565xem83934,107403r-356,-355l83146,107048r-2781,l80010,107403r,3214l80365,110959r3213,l83934,110617r,-3214xem90589,107251r-381,-381l89738,106870r-3023,l86334,107251r,3505l86715,111137r3493,l90589,110756r,-3505xem97802,107035r-432,-432l96837,106603r-3416,l92989,107035r,3950l93421,111417r3949,l97802,110985r,-3950xem105295,106908r-457,-457l104279,106451r-3632,l100190,106908r,4191l100647,111556r4191,l105295,111099r,-4191xem113474,106629r-521,-521l112318,106108r-4102,l107696,106629r,4737l108216,111887r4737,l113474,111366r,-4737xem122097,106438r-558,-559l120853,105879r-4433,l115862,106438r,5118l116420,112115r5119,l122097,111556r,-5118xe" fillcolor="#1c3d6e" stroked="f">
                  <v:path arrowok="t" o:extrusionok="f"/>
                </v:shape>
              </v:group>
            </v:group>
          </w:pict>
        </mc:Fallback>
      </mc:AlternateContent>
    </w:r>
    <w:r>
      <w:rPr>
        <w:noProof/>
      </w:rPr>
      <mc:AlternateContent>
        <mc:Choice Requires="wpg">
          <w:drawing>
            <wp:anchor distT="0" distB="0" distL="0" distR="0" simplePos="0" relativeHeight="251660288" behindDoc="1" locked="0" layoutInCell="1" hidden="0" allowOverlap="1" wp14:anchorId="49249AF5" wp14:editId="1C599221">
              <wp:simplePos x="0" y="0"/>
              <wp:positionH relativeFrom="column">
                <wp:posOffset>736600</wp:posOffset>
              </wp:positionH>
              <wp:positionV relativeFrom="paragraph">
                <wp:posOffset>9626600</wp:posOffset>
              </wp:positionV>
              <wp:extent cx="12700" cy="182245"/>
              <wp:effectExtent l="0" t="0" r="0" b="0"/>
              <wp:wrapNone/>
              <wp:docPr id="1" name="Freeform 1"/>
              <wp:cNvGraphicFramePr/>
              <a:graphic xmlns:a="http://schemas.openxmlformats.org/drawingml/2006/main">
                <a:graphicData uri="http://schemas.microsoft.com/office/word/2010/wordprocessingShape">
                  <wps:wsp>
                    <wps:cNvSpPr/>
                    <wps:spPr>
                      <a:xfrm>
                        <a:off x="5345365" y="3688878"/>
                        <a:ext cx="1270" cy="182245"/>
                      </a:xfrm>
                      <a:custGeom>
                        <a:avLst/>
                        <a:gdLst/>
                        <a:ahLst/>
                        <a:cxnLst/>
                        <a:rect l="l" t="t" r="r" b="b"/>
                        <a:pathLst>
                          <a:path w="120000" h="182245" extrusionOk="0">
                            <a:moveTo>
                              <a:pt x="0" y="0"/>
                            </a:moveTo>
                            <a:lnTo>
                              <a:pt x="0" y="181990"/>
                            </a:lnTo>
                          </a:path>
                        </a:pathLst>
                      </a:custGeom>
                      <a:noFill/>
                      <a:ln w="9525" cap="flat" cmpd="sng">
                        <a:solidFill>
                          <a:srgbClr val="8A8A8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736600</wp:posOffset>
              </wp:positionH>
              <wp:positionV relativeFrom="paragraph">
                <wp:posOffset>9626600</wp:posOffset>
              </wp:positionV>
              <wp:extent cx="12700" cy="182245"/>
              <wp:effectExtent b="0" l="0" r="0" t="0"/>
              <wp:wrapNone/>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8224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3347CFC2" wp14:editId="64FA2229">
              <wp:simplePos x="0" y="0"/>
              <wp:positionH relativeFrom="column">
                <wp:posOffset>63500</wp:posOffset>
              </wp:positionH>
              <wp:positionV relativeFrom="paragraph">
                <wp:posOffset>9525000</wp:posOffset>
              </wp:positionV>
              <wp:extent cx="6629400" cy="12700"/>
              <wp:effectExtent l="0" t="0" r="0" b="0"/>
              <wp:wrapNone/>
              <wp:docPr id="2" name="Freeform 2"/>
              <wp:cNvGraphicFramePr/>
              <a:graphic xmlns:a="http://schemas.openxmlformats.org/drawingml/2006/main">
                <a:graphicData uri="http://schemas.microsoft.com/office/word/2010/wordprocessingShape">
                  <wps:wsp>
                    <wps:cNvSpPr/>
                    <wps:spPr>
                      <a:xfrm>
                        <a:off x="2031300" y="3779365"/>
                        <a:ext cx="6629400" cy="1270"/>
                      </a:xfrm>
                      <a:custGeom>
                        <a:avLst/>
                        <a:gdLst/>
                        <a:ahLst/>
                        <a:cxnLst/>
                        <a:rect l="l" t="t" r="r" b="b"/>
                        <a:pathLst>
                          <a:path w="6629400" h="120000" extrusionOk="0">
                            <a:moveTo>
                              <a:pt x="0" y="0"/>
                            </a:moveTo>
                            <a:lnTo>
                              <a:pt x="6629400" y="0"/>
                            </a:lnTo>
                          </a:path>
                        </a:pathLst>
                      </a:custGeom>
                      <a:noFill/>
                      <a:ln w="9525" cap="flat" cmpd="sng">
                        <a:solidFill>
                          <a:srgbClr val="003A7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63500</wp:posOffset>
              </wp:positionH>
              <wp:positionV relativeFrom="paragraph">
                <wp:posOffset>9525000</wp:posOffset>
              </wp:positionV>
              <wp:extent cx="6629400" cy="12700"/>
              <wp:effectExtent b="0" l="0" r="0" t="0"/>
              <wp:wrapNone/>
              <wp:docPr id="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AFD732E" wp14:editId="1838A852">
              <wp:simplePos x="0" y="0"/>
              <wp:positionH relativeFrom="column">
                <wp:posOffset>4991100</wp:posOffset>
              </wp:positionH>
              <wp:positionV relativeFrom="paragraph">
                <wp:posOffset>9626600</wp:posOffset>
              </wp:positionV>
              <wp:extent cx="1459230" cy="200660"/>
              <wp:effectExtent l="0" t="0" r="0" b="0"/>
              <wp:wrapNone/>
              <wp:docPr id="4" name="Rectangle 4"/>
              <wp:cNvGraphicFramePr/>
              <a:graphic xmlns:a="http://schemas.openxmlformats.org/drawingml/2006/main">
                <a:graphicData uri="http://schemas.microsoft.com/office/word/2010/wordprocessingShape">
                  <wps:wsp>
                    <wps:cNvSpPr/>
                    <wps:spPr>
                      <a:xfrm>
                        <a:off x="4621148" y="3684433"/>
                        <a:ext cx="1449705" cy="191135"/>
                      </a:xfrm>
                      <a:prstGeom prst="rect">
                        <a:avLst/>
                      </a:prstGeom>
                      <a:noFill/>
                      <a:ln>
                        <a:noFill/>
                      </a:ln>
                    </wps:spPr>
                    <wps:txbx>
                      <w:txbxContent>
                        <w:p w14:paraId="2AC7D173" w14:textId="77777777" w:rsidR="00E83D2E" w:rsidRDefault="00000000" w:rsidP="00E40B43">
                          <w:r>
                            <w:t>shoecomp Quick Start</w:t>
                          </w:r>
                        </w:p>
                      </w:txbxContent>
                    </wps:txbx>
                    <wps:bodyPr spcFirstLastPara="1" wrap="square" lIns="0" tIns="0" rIns="0" bIns="0" anchor="t" anchorCtr="0">
                      <a:noAutofit/>
                    </wps:bodyPr>
                  </wps:wsp>
                </a:graphicData>
              </a:graphic>
            </wp:anchor>
          </w:drawing>
        </mc:Choice>
        <mc:Fallback>
          <w:pict>
            <v:rect w14:anchorId="6AFD732E" id="Rectangle 4" o:spid="_x0000_s1042" style="position:absolute;margin-left:393pt;margin-top:758pt;width:114.9pt;height:15.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" filled="f" stroked="f">
              <v:textbox inset="0,0,0,0">
                <w:txbxContent>
                  <w:p w14:paraId="2AC7D173" w14:textId="77777777" w:rsidR="00E83D2E" w:rsidRDefault="00000000" w:rsidP="00E40B43">
                    <w:r>
                      <w:t>shoecomp Quick Start</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509E07F6" wp14:editId="59A44EB8">
              <wp:simplePos x="0" y="0"/>
              <wp:positionH relativeFrom="column">
                <wp:posOffset>6540500</wp:posOffset>
              </wp:positionH>
              <wp:positionV relativeFrom="paragraph">
                <wp:posOffset>9626600</wp:posOffset>
              </wp:positionV>
              <wp:extent cx="166370" cy="188595"/>
              <wp:effectExtent l="0" t="0" r="0" b="0"/>
              <wp:wrapNone/>
              <wp:docPr id="5" name="Rectangle 5"/>
              <wp:cNvGraphicFramePr/>
              <a:graphic xmlns:a="http://schemas.openxmlformats.org/drawingml/2006/main">
                <a:graphicData uri="http://schemas.microsoft.com/office/word/2010/wordprocessingShape">
                  <wps:wsp>
                    <wps:cNvSpPr/>
                    <wps:spPr>
                      <a:xfrm>
                        <a:off x="5267578" y="3690465"/>
                        <a:ext cx="156845" cy="179070"/>
                      </a:xfrm>
                      <a:prstGeom prst="rect">
                        <a:avLst/>
                      </a:prstGeom>
                      <a:noFill/>
                      <a:ln>
                        <a:noFill/>
                      </a:ln>
                    </wps:spPr>
                    <wps:txbx>
                      <w:txbxContent>
                        <w:p w14:paraId="7391C4E9" w14:textId="77777777" w:rsidR="00E83D2E" w:rsidRDefault="00000000" w:rsidP="00E40B43">
                          <w:r>
                            <w:t xml:space="preserve"> PAGE 2</w:t>
                          </w:r>
                        </w:p>
                      </w:txbxContent>
                    </wps:txbx>
                    <wps:bodyPr spcFirstLastPara="1" wrap="square" lIns="0" tIns="0" rIns="0" bIns="0" anchor="t" anchorCtr="0">
                      <a:noAutofit/>
                    </wps:bodyPr>
                  </wps:wsp>
                </a:graphicData>
              </a:graphic>
            </wp:anchor>
          </w:drawing>
        </mc:Choice>
        <mc:Fallback>
          <w:pict>
            <v:rect w14:anchorId="509E07F6" id="Rectangle 5" o:spid="_x0000_s1043" style="position:absolute;margin-left:515pt;margin-top:758pt;width:13.1pt;height:14.8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" filled="f" stroked="f">
              <v:textbox inset="0,0,0,0">
                <w:txbxContent>
                  <w:p w14:paraId="7391C4E9" w14:textId="77777777" w:rsidR="00E83D2E" w:rsidRDefault="00000000" w:rsidP="00E40B43">
                    <w: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2A83" w14:textId="77777777" w:rsidR="00E83D2E" w:rsidRDefault="00E83D2E" w:rsidP="00E40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F968CD" w14:textId="77777777" w:rsidR="004A352C" w:rsidRDefault="004A352C" w:rsidP="00E40B43">
      <w:r>
        <w:separator/>
      </w:r>
    </w:p>
  </w:footnote>
  <w:footnote w:type="continuationSeparator" w:id="0">
    <w:p w14:paraId="44622CB5" w14:textId="77777777" w:rsidR="004A352C" w:rsidRDefault="004A352C" w:rsidP="00E40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C70C" w14:textId="77777777" w:rsidR="00E83D2E" w:rsidRDefault="00000000" w:rsidP="00E40B43">
    <w:r>
      <w:rPr>
        <w:noProof/>
      </w:rPr>
      <w:drawing>
        <wp:anchor distT="114300" distB="114300" distL="114300" distR="114300" simplePos="0" relativeHeight="251658240" behindDoc="0" locked="0" layoutInCell="1" hidden="0" allowOverlap="1" wp14:anchorId="0F6CC755" wp14:editId="5B27BD3A">
          <wp:simplePos x="0" y="0"/>
          <wp:positionH relativeFrom="column">
            <wp:posOffset>-179387</wp:posOffset>
          </wp:positionH>
          <wp:positionV relativeFrom="paragraph">
            <wp:posOffset>114300</wp:posOffset>
          </wp:positionV>
          <wp:extent cx="7116763" cy="10053992"/>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58" b="58"/>
                  <a:stretch>
                    <a:fillRect/>
                  </a:stretch>
                </pic:blipFill>
                <pic:spPr>
                  <a:xfrm>
                    <a:off x="0" y="0"/>
                    <a:ext cx="7116763" cy="100539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F0892"/>
    <w:multiLevelType w:val="hybridMultilevel"/>
    <w:tmpl w:val="0C0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130FB"/>
    <w:multiLevelType w:val="multilevel"/>
    <w:tmpl w:val="6E3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C39A4"/>
    <w:multiLevelType w:val="multilevel"/>
    <w:tmpl w:val="2CA05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B1283"/>
    <w:multiLevelType w:val="hybridMultilevel"/>
    <w:tmpl w:val="F45AA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0448"/>
    <w:multiLevelType w:val="multilevel"/>
    <w:tmpl w:val="EEA8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E7B9D"/>
    <w:multiLevelType w:val="hybridMultilevel"/>
    <w:tmpl w:val="2C22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E0C42"/>
    <w:multiLevelType w:val="multilevel"/>
    <w:tmpl w:val="C1E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21A3C"/>
    <w:multiLevelType w:val="multilevel"/>
    <w:tmpl w:val="4D66B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3D6ECA"/>
    <w:multiLevelType w:val="hybridMultilevel"/>
    <w:tmpl w:val="31F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541FB"/>
    <w:multiLevelType w:val="multilevel"/>
    <w:tmpl w:val="F6B0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DB1AB7"/>
    <w:multiLevelType w:val="multilevel"/>
    <w:tmpl w:val="48CC37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28042B"/>
    <w:multiLevelType w:val="multilevel"/>
    <w:tmpl w:val="21D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1C0BE5"/>
    <w:multiLevelType w:val="multilevel"/>
    <w:tmpl w:val="139E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A56970"/>
    <w:multiLevelType w:val="hybridMultilevel"/>
    <w:tmpl w:val="79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F2609"/>
    <w:multiLevelType w:val="multilevel"/>
    <w:tmpl w:val="E28E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C30BAB"/>
    <w:multiLevelType w:val="multilevel"/>
    <w:tmpl w:val="B872A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100B19"/>
    <w:multiLevelType w:val="hybridMultilevel"/>
    <w:tmpl w:val="D3F4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E4477"/>
    <w:multiLevelType w:val="hybridMultilevel"/>
    <w:tmpl w:val="79485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C522C"/>
    <w:multiLevelType w:val="hybridMultilevel"/>
    <w:tmpl w:val="4170C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F15076"/>
    <w:multiLevelType w:val="hybridMultilevel"/>
    <w:tmpl w:val="E53E1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7D4E32"/>
    <w:multiLevelType w:val="multilevel"/>
    <w:tmpl w:val="68EC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8311EA"/>
    <w:multiLevelType w:val="multilevel"/>
    <w:tmpl w:val="C8E2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873806"/>
    <w:multiLevelType w:val="multilevel"/>
    <w:tmpl w:val="0C06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9B7D82"/>
    <w:multiLevelType w:val="hybridMultilevel"/>
    <w:tmpl w:val="5978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924008">
    <w:abstractNumId w:val="9"/>
  </w:num>
  <w:num w:numId="2" w16cid:durableId="1826777057">
    <w:abstractNumId w:val="14"/>
  </w:num>
  <w:num w:numId="3" w16cid:durableId="713384979">
    <w:abstractNumId w:val="23"/>
  </w:num>
  <w:num w:numId="4" w16cid:durableId="303046299">
    <w:abstractNumId w:val="19"/>
  </w:num>
  <w:num w:numId="5" w16cid:durableId="1736079832">
    <w:abstractNumId w:val="8"/>
  </w:num>
  <w:num w:numId="6" w16cid:durableId="1039090129">
    <w:abstractNumId w:val="7"/>
  </w:num>
  <w:num w:numId="7" w16cid:durableId="1103770285">
    <w:abstractNumId w:val="18"/>
  </w:num>
  <w:num w:numId="8" w16cid:durableId="621306232">
    <w:abstractNumId w:val="1"/>
  </w:num>
  <w:num w:numId="9" w16cid:durableId="1927299096">
    <w:abstractNumId w:val="22"/>
  </w:num>
  <w:num w:numId="10" w16cid:durableId="632752323">
    <w:abstractNumId w:val="20"/>
  </w:num>
  <w:num w:numId="11" w16cid:durableId="520290413">
    <w:abstractNumId w:val="12"/>
  </w:num>
  <w:num w:numId="12" w16cid:durableId="190266732">
    <w:abstractNumId w:val="11"/>
  </w:num>
  <w:num w:numId="13" w16cid:durableId="94054629">
    <w:abstractNumId w:val="6"/>
  </w:num>
  <w:num w:numId="14" w16cid:durableId="1701397193">
    <w:abstractNumId w:val="4"/>
  </w:num>
  <w:num w:numId="15" w16cid:durableId="1666013232">
    <w:abstractNumId w:val="2"/>
  </w:num>
  <w:num w:numId="16" w16cid:durableId="815952859">
    <w:abstractNumId w:val="17"/>
  </w:num>
  <w:num w:numId="17" w16cid:durableId="776216434">
    <w:abstractNumId w:val="15"/>
  </w:num>
  <w:num w:numId="18" w16cid:durableId="1265193382">
    <w:abstractNumId w:val="21"/>
  </w:num>
  <w:num w:numId="19" w16cid:durableId="1715545747">
    <w:abstractNumId w:val="3"/>
  </w:num>
  <w:num w:numId="20" w16cid:durableId="188374779">
    <w:abstractNumId w:val="10"/>
  </w:num>
  <w:num w:numId="21" w16cid:durableId="672336429">
    <w:abstractNumId w:val="0"/>
  </w:num>
  <w:num w:numId="22" w16cid:durableId="1843813300">
    <w:abstractNumId w:val="16"/>
  </w:num>
  <w:num w:numId="23" w16cid:durableId="1788044272">
    <w:abstractNumId w:val="13"/>
  </w:num>
  <w:num w:numId="24" w16cid:durableId="5151977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inders, Stephanie [CSAFE]">
    <w15:presenceInfo w15:providerId="AD" w15:userId="S::srein@iastate.edu::0d034387-1204-4f09-b5f0-c6dcc906b200"/>
  </w15:person>
  <w15:person w15:author="Ray, Anyesha [CSAFE]">
    <w15:presenceInfo w15:providerId="AD" w15:userId="S::anyeshar@iastate.edu::92acf087-a691-4440-b1b2-db59ec757e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27"/>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2E"/>
    <w:rsid w:val="000117A6"/>
    <w:rsid w:val="00040F6E"/>
    <w:rsid w:val="0005644C"/>
    <w:rsid w:val="00060E9B"/>
    <w:rsid w:val="00091C1E"/>
    <w:rsid w:val="00094923"/>
    <w:rsid w:val="000A0738"/>
    <w:rsid w:val="000A7A6D"/>
    <w:rsid w:val="000D4BCC"/>
    <w:rsid w:val="00146CC7"/>
    <w:rsid w:val="00150249"/>
    <w:rsid w:val="00192354"/>
    <w:rsid w:val="001931A3"/>
    <w:rsid w:val="001E2E4C"/>
    <w:rsid w:val="001E74AA"/>
    <w:rsid w:val="001F15DE"/>
    <w:rsid w:val="001F6F13"/>
    <w:rsid w:val="00210563"/>
    <w:rsid w:val="002451CC"/>
    <w:rsid w:val="00252567"/>
    <w:rsid w:val="002551B6"/>
    <w:rsid w:val="00256610"/>
    <w:rsid w:val="00271AD4"/>
    <w:rsid w:val="00292603"/>
    <w:rsid w:val="00294313"/>
    <w:rsid w:val="002A4F02"/>
    <w:rsid w:val="002B0E70"/>
    <w:rsid w:val="002D18A7"/>
    <w:rsid w:val="002E5A34"/>
    <w:rsid w:val="002F0FF7"/>
    <w:rsid w:val="0033211E"/>
    <w:rsid w:val="00333610"/>
    <w:rsid w:val="003D5255"/>
    <w:rsid w:val="003E075B"/>
    <w:rsid w:val="003E15E0"/>
    <w:rsid w:val="00422D86"/>
    <w:rsid w:val="00430B1B"/>
    <w:rsid w:val="004507CC"/>
    <w:rsid w:val="004552AD"/>
    <w:rsid w:val="00470B01"/>
    <w:rsid w:val="0049720E"/>
    <w:rsid w:val="004A352C"/>
    <w:rsid w:val="004B7C7A"/>
    <w:rsid w:val="004E7DB9"/>
    <w:rsid w:val="005A1C89"/>
    <w:rsid w:val="005E0845"/>
    <w:rsid w:val="005E4DA7"/>
    <w:rsid w:val="00605D3A"/>
    <w:rsid w:val="00611E49"/>
    <w:rsid w:val="0062078B"/>
    <w:rsid w:val="006702A3"/>
    <w:rsid w:val="006A226B"/>
    <w:rsid w:val="006D484D"/>
    <w:rsid w:val="006E1639"/>
    <w:rsid w:val="00717DE7"/>
    <w:rsid w:val="007371B5"/>
    <w:rsid w:val="00766B03"/>
    <w:rsid w:val="00783DBA"/>
    <w:rsid w:val="007F6973"/>
    <w:rsid w:val="00801F10"/>
    <w:rsid w:val="00805A4D"/>
    <w:rsid w:val="0084419B"/>
    <w:rsid w:val="008A1BCC"/>
    <w:rsid w:val="008D1582"/>
    <w:rsid w:val="008F070B"/>
    <w:rsid w:val="00930CE4"/>
    <w:rsid w:val="009551D7"/>
    <w:rsid w:val="00957D7D"/>
    <w:rsid w:val="009E20A4"/>
    <w:rsid w:val="00A22673"/>
    <w:rsid w:val="00A26FF1"/>
    <w:rsid w:val="00A67E02"/>
    <w:rsid w:val="00A743A3"/>
    <w:rsid w:val="00A86057"/>
    <w:rsid w:val="00AB23F8"/>
    <w:rsid w:val="00B2492A"/>
    <w:rsid w:val="00B60558"/>
    <w:rsid w:val="00B62C54"/>
    <w:rsid w:val="00B96437"/>
    <w:rsid w:val="00BE66E5"/>
    <w:rsid w:val="00C216C0"/>
    <w:rsid w:val="00C406BE"/>
    <w:rsid w:val="00C94BAC"/>
    <w:rsid w:val="00CA49E2"/>
    <w:rsid w:val="00CB2530"/>
    <w:rsid w:val="00CD533B"/>
    <w:rsid w:val="00D32B94"/>
    <w:rsid w:val="00DB2628"/>
    <w:rsid w:val="00DC0A92"/>
    <w:rsid w:val="00E40B43"/>
    <w:rsid w:val="00E63D44"/>
    <w:rsid w:val="00E83D2E"/>
    <w:rsid w:val="00E9185C"/>
    <w:rsid w:val="00E943C8"/>
    <w:rsid w:val="00EA5739"/>
    <w:rsid w:val="00EF7E44"/>
    <w:rsid w:val="00F234AB"/>
    <w:rsid w:val="00F251B9"/>
    <w:rsid w:val="00F3661D"/>
    <w:rsid w:val="00F50A80"/>
    <w:rsid w:val="00F733C5"/>
    <w:rsid w:val="00F775F8"/>
    <w:rsid w:val="00F80CA6"/>
    <w:rsid w:val="00F8473F"/>
    <w:rsid w:val="00FE4FBF"/>
    <w:rsid w:val="00FF6B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CFFF"/>
  <w15:docId w15:val="{646F3D79-C8FE-364F-9E15-30C49B5EC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B43"/>
    <w:pPr>
      <w:widowControl/>
      <w:spacing w:after="160"/>
    </w:pPr>
    <w:rPr>
      <w:rFonts w:ascii="Montserrat" w:eastAsia="DengXian" w:hAnsi="Montserrat"/>
      <w:color w:val="555759"/>
      <w:kern w:val="2"/>
      <w:sz w:val="24"/>
      <w:szCs w:val="24"/>
      <w:lang w:val="pt-BR"/>
      <w14:ligatures w14:val="standardContextual"/>
    </w:rPr>
  </w:style>
  <w:style w:type="paragraph" w:styleId="Heading1">
    <w:name w:val="heading 1"/>
    <w:basedOn w:val="Normal"/>
    <w:next w:val="Normal"/>
    <w:uiPriority w:val="9"/>
    <w:qFormat/>
    <w:rsid w:val="00E40B43"/>
    <w:pPr>
      <w:outlineLvl w:val="0"/>
    </w:pPr>
    <w:rPr>
      <w:b/>
      <w:bCs/>
      <w:caps/>
      <w:color w:val="003A70"/>
      <w:sz w:val="52"/>
      <w:szCs w:val="52"/>
    </w:rPr>
  </w:style>
  <w:style w:type="paragraph" w:styleId="Heading2">
    <w:name w:val="heading 2"/>
    <w:basedOn w:val="Normal"/>
    <w:next w:val="Normal"/>
    <w:uiPriority w:val="9"/>
    <w:unhideWhenUsed/>
    <w:qFormat/>
    <w:rsid w:val="00E40B43"/>
    <w:pPr>
      <w:outlineLvl w:val="1"/>
    </w:pPr>
    <w:rPr>
      <w:bCs/>
      <w:color w:val="9F1B96"/>
      <w:sz w:val="48"/>
      <w:szCs w:val="52"/>
    </w:rPr>
  </w:style>
  <w:style w:type="paragraph" w:styleId="Heading3">
    <w:name w:val="heading 3"/>
    <w:basedOn w:val="Normal"/>
    <w:next w:val="Normal"/>
    <w:uiPriority w:val="9"/>
    <w:unhideWhenUsed/>
    <w:qFormat/>
    <w:rsid w:val="00E40B43"/>
    <w:pPr>
      <w:outlineLvl w:val="2"/>
    </w:pPr>
    <w:rPr>
      <w:b/>
      <w:sz w:val="3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40B43"/>
    <w:pPr>
      <w:outlineLvl w:val="0"/>
    </w:pPr>
    <w:rPr>
      <w:b/>
      <w:bCs/>
      <w:caps/>
      <w:color w:val="003A70"/>
      <w:sz w:val="80"/>
      <w:szCs w:val="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51B6"/>
    <w:pPr>
      <w:spacing w:line="300" w:lineRule="auto"/>
      <w:ind w:left="720"/>
      <w:contextualSpacing/>
    </w:pPr>
  </w:style>
  <w:style w:type="character" w:styleId="Hyperlink">
    <w:name w:val="Hyperlink"/>
    <w:basedOn w:val="DefaultParagraphFont"/>
    <w:uiPriority w:val="99"/>
    <w:unhideWhenUsed/>
    <w:rsid w:val="000117A6"/>
    <w:rPr>
      <w:color w:val="0000FF" w:themeColor="hyperlink"/>
      <w:u w:val="single"/>
    </w:rPr>
  </w:style>
  <w:style w:type="character" w:styleId="UnresolvedMention">
    <w:name w:val="Unresolved Mention"/>
    <w:basedOn w:val="DefaultParagraphFont"/>
    <w:uiPriority w:val="99"/>
    <w:semiHidden/>
    <w:unhideWhenUsed/>
    <w:rsid w:val="000117A6"/>
    <w:rPr>
      <w:color w:val="605E5C"/>
      <w:shd w:val="clear" w:color="auto" w:fill="E1DFDD"/>
    </w:rPr>
  </w:style>
  <w:style w:type="paragraph" w:styleId="Caption">
    <w:name w:val="caption"/>
    <w:basedOn w:val="Normal"/>
    <w:next w:val="Normal"/>
    <w:uiPriority w:val="35"/>
    <w:unhideWhenUsed/>
    <w:qFormat/>
    <w:rsid w:val="000117A6"/>
    <w:pPr>
      <w:spacing w:after="200"/>
    </w:pPr>
    <w:rPr>
      <w:i/>
      <w:iCs/>
      <w:color w:val="1F497D" w:themeColor="text2"/>
      <w:sz w:val="18"/>
      <w:szCs w:val="18"/>
    </w:rPr>
  </w:style>
  <w:style w:type="character" w:styleId="Emphasis">
    <w:name w:val="Emphasis"/>
    <w:uiPriority w:val="20"/>
    <w:qFormat/>
    <w:rsid w:val="00E40B43"/>
    <w:rPr>
      <w:b/>
      <w:bCs/>
      <w:i/>
      <w:iCs/>
    </w:rPr>
  </w:style>
  <w:style w:type="character" w:styleId="SubtleEmphasis">
    <w:name w:val="Subtle Emphasis"/>
    <w:uiPriority w:val="19"/>
    <w:qFormat/>
    <w:rsid w:val="00E40B43"/>
    <w:rPr>
      <w:rFonts w:ascii="Montserrat Light" w:hAnsi="Montserrat Light"/>
      <w:i/>
      <w:iCs/>
    </w:rPr>
  </w:style>
  <w:style w:type="paragraph" w:styleId="NormalWeb">
    <w:name w:val="Normal (Web)"/>
    <w:basedOn w:val="Normal"/>
    <w:uiPriority w:val="99"/>
    <w:semiHidden/>
    <w:unhideWhenUsed/>
    <w:rsid w:val="000A0738"/>
    <w:pPr>
      <w:spacing w:before="100" w:beforeAutospacing="1" w:after="100" w:afterAutospacing="1"/>
    </w:pPr>
    <w:rPr>
      <w:rFonts w:ascii="Times New Roman" w:eastAsiaTheme="minorEastAsia" w:hAnsi="Times New Roman" w:cs="Times New Roman"/>
      <w:color w:val="auto"/>
      <w:kern w:val="0"/>
      <w:lang w:val="en-US"/>
      <w14:ligatures w14:val="none"/>
    </w:rPr>
  </w:style>
  <w:style w:type="paragraph" w:styleId="TOC1">
    <w:name w:val="toc 1"/>
    <w:basedOn w:val="Normal"/>
    <w:next w:val="Normal"/>
    <w:autoRedefine/>
    <w:uiPriority w:val="39"/>
    <w:unhideWhenUsed/>
    <w:rsid w:val="00E63D44"/>
    <w:pPr>
      <w:spacing w:after="100"/>
    </w:pPr>
  </w:style>
  <w:style w:type="paragraph" w:styleId="TOC2">
    <w:name w:val="toc 2"/>
    <w:basedOn w:val="Normal"/>
    <w:next w:val="Normal"/>
    <w:autoRedefine/>
    <w:uiPriority w:val="39"/>
    <w:unhideWhenUsed/>
    <w:rsid w:val="00B62C54"/>
    <w:pPr>
      <w:spacing w:after="100"/>
      <w:ind w:left="240"/>
    </w:pPr>
  </w:style>
  <w:style w:type="character" w:styleId="CommentReference">
    <w:name w:val="annotation reference"/>
    <w:basedOn w:val="DefaultParagraphFont"/>
    <w:uiPriority w:val="99"/>
    <w:semiHidden/>
    <w:unhideWhenUsed/>
    <w:rsid w:val="00DB2628"/>
    <w:rPr>
      <w:sz w:val="16"/>
      <w:szCs w:val="16"/>
    </w:rPr>
  </w:style>
  <w:style w:type="paragraph" w:styleId="CommentText">
    <w:name w:val="annotation text"/>
    <w:basedOn w:val="Normal"/>
    <w:link w:val="CommentTextChar"/>
    <w:uiPriority w:val="99"/>
    <w:unhideWhenUsed/>
    <w:rsid w:val="00DB2628"/>
    <w:rPr>
      <w:sz w:val="20"/>
      <w:szCs w:val="20"/>
    </w:rPr>
  </w:style>
  <w:style w:type="character" w:customStyle="1" w:styleId="CommentTextChar">
    <w:name w:val="Comment Text Char"/>
    <w:basedOn w:val="DefaultParagraphFont"/>
    <w:link w:val="CommentText"/>
    <w:uiPriority w:val="99"/>
    <w:rsid w:val="00DB2628"/>
    <w:rPr>
      <w:rFonts w:ascii="Montserrat" w:eastAsia="DengXian" w:hAnsi="Montserrat"/>
      <w:color w:val="555759"/>
      <w:kern w:val="2"/>
      <w:sz w:val="20"/>
      <w:szCs w:val="20"/>
      <w:lang w:val="pt-BR"/>
      <w14:ligatures w14:val="standardContextual"/>
    </w:rPr>
  </w:style>
  <w:style w:type="paragraph" w:styleId="CommentSubject">
    <w:name w:val="annotation subject"/>
    <w:basedOn w:val="CommentText"/>
    <w:next w:val="CommentText"/>
    <w:link w:val="CommentSubjectChar"/>
    <w:uiPriority w:val="99"/>
    <w:semiHidden/>
    <w:unhideWhenUsed/>
    <w:rsid w:val="00DB2628"/>
    <w:rPr>
      <w:b/>
      <w:bCs/>
    </w:rPr>
  </w:style>
  <w:style w:type="character" w:customStyle="1" w:styleId="CommentSubjectChar">
    <w:name w:val="Comment Subject Char"/>
    <w:basedOn w:val="CommentTextChar"/>
    <w:link w:val="CommentSubject"/>
    <w:uiPriority w:val="99"/>
    <w:semiHidden/>
    <w:rsid w:val="00DB2628"/>
    <w:rPr>
      <w:rFonts w:ascii="Montserrat" w:eastAsia="DengXian" w:hAnsi="Montserrat"/>
      <w:b/>
      <w:bCs/>
      <w:color w:val="555759"/>
      <w:kern w:val="2"/>
      <w:sz w:val="20"/>
      <w:szCs w:val="20"/>
      <w:lang w:val="pt-BR"/>
      <w14:ligatures w14:val="standardContextual"/>
    </w:rPr>
  </w:style>
  <w:style w:type="paragraph" w:styleId="Revision">
    <w:name w:val="Revision"/>
    <w:hidden/>
    <w:uiPriority w:val="99"/>
    <w:semiHidden/>
    <w:rsid w:val="00150249"/>
    <w:pPr>
      <w:widowControl/>
    </w:pPr>
    <w:rPr>
      <w:rFonts w:ascii="Montserrat" w:eastAsia="DengXian" w:hAnsi="Montserrat"/>
      <w:color w:val="555759"/>
      <w:kern w:val="2"/>
      <w:sz w:val="24"/>
      <w:szCs w:val="24"/>
      <w:lang w:val="pt-B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8144">
      <w:bodyDiv w:val="1"/>
      <w:marLeft w:val="0"/>
      <w:marRight w:val="0"/>
      <w:marTop w:val="0"/>
      <w:marBottom w:val="0"/>
      <w:divBdr>
        <w:top w:val="none" w:sz="0" w:space="0" w:color="auto"/>
        <w:left w:val="none" w:sz="0" w:space="0" w:color="auto"/>
        <w:bottom w:val="none" w:sz="0" w:space="0" w:color="auto"/>
        <w:right w:val="none" w:sz="0" w:space="0" w:color="auto"/>
      </w:divBdr>
      <w:divsChild>
        <w:div w:id="777024857">
          <w:marLeft w:val="0"/>
          <w:marRight w:val="0"/>
          <w:marTop w:val="0"/>
          <w:marBottom w:val="0"/>
          <w:divBdr>
            <w:top w:val="none" w:sz="0" w:space="0" w:color="auto"/>
            <w:left w:val="none" w:sz="0" w:space="0" w:color="auto"/>
            <w:bottom w:val="none" w:sz="0" w:space="0" w:color="auto"/>
            <w:right w:val="none" w:sz="0" w:space="0" w:color="auto"/>
          </w:divBdr>
        </w:div>
      </w:divsChild>
    </w:div>
    <w:div w:id="377360430">
      <w:bodyDiv w:val="1"/>
      <w:marLeft w:val="0"/>
      <w:marRight w:val="0"/>
      <w:marTop w:val="0"/>
      <w:marBottom w:val="0"/>
      <w:divBdr>
        <w:top w:val="none" w:sz="0" w:space="0" w:color="auto"/>
        <w:left w:val="none" w:sz="0" w:space="0" w:color="auto"/>
        <w:bottom w:val="none" w:sz="0" w:space="0" w:color="auto"/>
        <w:right w:val="none" w:sz="0" w:space="0" w:color="auto"/>
      </w:divBdr>
      <w:divsChild>
        <w:div w:id="123086828">
          <w:marLeft w:val="0"/>
          <w:marRight w:val="0"/>
          <w:marTop w:val="0"/>
          <w:marBottom w:val="0"/>
          <w:divBdr>
            <w:top w:val="none" w:sz="0" w:space="0" w:color="auto"/>
            <w:left w:val="none" w:sz="0" w:space="0" w:color="auto"/>
            <w:bottom w:val="none" w:sz="0" w:space="0" w:color="auto"/>
            <w:right w:val="none" w:sz="0" w:space="0" w:color="auto"/>
          </w:divBdr>
        </w:div>
      </w:divsChild>
    </w:div>
    <w:div w:id="1328945223">
      <w:bodyDiv w:val="1"/>
      <w:marLeft w:val="0"/>
      <w:marRight w:val="0"/>
      <w:marTop w:val="0"/>
      <w:marBottom w:val="0"/>
      <w:divBdr>
        <w:top w:val="none" w:sz="0" w:space="0" w:color="auto"/>
        <w:left w:val="none" w:sz="0" w:space="0" w:color="auto"/>
        <w:bottom w:val="none" w:sz="0" w:space="0" w:color="auto"/>
        <w:right w:val="none" w:sz="0" w:space="0" w:color="auto"/>
      </w:divBdr>
      <w:divsChild>
        <w:div w:id="1417941502">
          <w:marLeft w:val="0"/>
          <w:marRight w:val="0"/>
          <w:marTop w:val="0"/>
          <w:marBottom w:val="0"/>
          <w:divBdr>
            <w:top w:val="none" w:sz="0" w:space="0" w:color="auto"/>
            <w:left w:val="none" w:sz="0" w:space="0" w:color="auto"/>
            <w:bottom w:val="none" w:sz="0" w:space="0" w:color="auto"/>
            <w:right w:val="none" w:sz="0" w:space="0" w:color="auto"/>
          </w:divBdr>
        </w:div>
      </w:divsChild>
    </w:div>
    <w:div w:id="1849057328">
      <w:bodyDiv w:val="1"/>
      <w:marLeft w:val="0"/>
      <w:marRight w:val="0"/>
      <w:marTop w:val="0"/>
      <w:marBottom w:val="0"/>
      <w:divBdr>
        <w:top w:val="none" w:sz="0" w:space="0" w:color="auto"/>
        <w:left w:val="none" w:sz="0" w:space="0" w:color="auto"/>
        <w:bottom w:val="none" w:sz="0" w:space="0" w:color="auto"/>
        <w:right w:val="none" w:sz="0" w:space="0" w:color="auto"/>
      </w:divBdr>
      <w:divsChild>
        <w:div w:id="13887978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40.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customXml" Target="ink/ink4.xm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customXml" Target="ink/ink3.xm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20.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80.png"/><Relationship Id="rId30" Type="http://schemas.openxmlformats.org/officeDocument/2006/relationships/image" Target="media/image15.png"/><Relationship Id="rId35" Type="http://schemas.openxmlformats.org/officeDocument/2006/relationships/image" Target="media/image160.png"/><Relationship Id="rId43" Type="http://schemas.openxmlformats.org/officeDocument/2006/relationships/customXml" Target="ink/ink2.xml"/><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6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customXml" Target="ink/ink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4T01:38:19.209"/>
    </inkml:context>
    <inkml:brush xml:id="br0">
      <inkml:brushProperty name="width" value="0.2" units="cm"/>
      <inkml:brushProperty name="height" value="0.2" units="cm"/>
    </inkml:brush>
  </inkml:definitions>
  <inkml:trace contextRef="#ctx0" brushRef="#br0">0 1 24575,'0'0'0,"0"0"0,0 0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4T01:37:51.134"/>
    </inkml:context>
    <inkml:brush xml:id="br0">
      <inkml:brushProperty name="width" value="0.2" units="cm"/>
      <inkml:brushProperty name="height" value="0.2" units="cm"/>
      <inkml:brushProperty name="color" value="#B4C3DA"/>
      <inkml:brushProperty name="inkEffects" value="silver"/>
      <inkml:brushProperty name="anchorX" value="0"/>
      <inkml:brushProperty name="anchorY" value="0"/>
      <inkml:brushProperty name="scaleFactor" value="0.49912"/>
    </inkml:brush>
  </inkml:definitions>
  <inkml:trace contextRef="#ctx0" brushRef="#br0">1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4T01:35:38.172"/>
    </inkml:context>
    <inkml:brush xml:id="br0">
      <inkml:brushProperty name="width" value="0.2" units="cm"/>
      <inkml:brushProperty name="height" value="0.2" units="cm"/>
      <inkml:brushProperty name="color" value="#00A0D7"/>
    </inkml:brush>
  </inkml:definitions>
  <inkml:trace contextRef="#ctx0" brushRef="#br0">4 0 24575,'0'0'0,"0"0"0,0 0 0,0 0 0,-2 2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4T01:35:24.212"/>
    </inkml:context>
    <inkml:brush xml:id="br0">
      <inkml:brushProperty name="width" value="0.2" units="cm"/>
      <inkml:brushProperty name="height" value="0.2" units="cm"/>
      <inkml:brushProperty name="color" value="#33CCFF"/>
    </inkml:brush>
  </inkml:definitions>
  <inkml:trace contextRef="#ctx0" brushRef="#br0">1 0 24575,'0'0'0,"0"0"0,0 0 0,0 0 0,0 0 0,0 0 0,0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6D102A-4EE1-7E44-9FFC-2BA5BF86E41B}">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9733D-7D2D-0948-9CA2-8C32F9D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13</Pages>
  <Words>2159</Words>
  <Characters>12312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Reinders, Stephanie [CSAFE]</cp:lastModifiedBy>
  <cp:revision>29</cp:revision>
  <cp:lastPrinted>2025-10-08T20:15:00Z</cp:lastPrinted>
  <dcterms:created xsi:type="dcterms:W3CDTF">2025-10-08T20:15:00Z</dcterms:created>
  <dcterms:modified xsi:type="dcterms:W3CDTF">2025-11-21T20:55:00Z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2024-06-26T00:00:00Z</vt:lpwstr>
  </property>
  <property fmtid="{D5CDD505-2E9C-101B-9397-08002B2CF9AE}" pid="3" name="Creator">
    <vt:lpwstr>Adobe InDesign 19.4 (Macintosh)</vt:lpwstr>
  </property>
  <property fmtid="{D5CDD505-2E9C-101B-9397-08002B2CF9AE}" pid="4" name="LastSaved">
    <vt:lpwstr>2024-06-26T00:00:00Z</vt:lpwstr>
  </property>
  <property fmtid="{D5CDD505-2E9C-101B-9397-08002B2CF9AE}" pid="5" name="Producer">
    <vt:lpwstr>Adobe PDF Library 17.0</vt:lpwstr>
  </property>
</Properties>
</file>