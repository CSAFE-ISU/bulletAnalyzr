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25194"/>
      <w:r>
        <w:rPr>
          <w:lang w:val="en-US"/>
        </w:rPr>
        <w:t>TABLE OF CONTENTS</w:t>
      </w:r>
      <w:bookmarkEnd w:id="0"/>
    </w:p>
    <w:p w14:paraId="12F0E0B6" w14:textId="2884DF48" w:rsidR="002A4F02"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625194" w:history="1">
        <w:r w:rsidR="002A4F02" w:rsidRPr="00920B7C">
          <w:rPr>
            <w:rStyle w:val="Hyperlink"/>
            <w:noProof/>
            <w:lang w:val="en-US"/>
          </w:rPr>
          <w:t>TABLE OF CONTENTS</w:t>
        </w:r>
        <w:r w:rsidR="002A4F02">
          <w:rPr>
            <w:noProof/>
            <w:webHidden/>
          </w:rPr>
          <w:t xml:space="preserve"> </w:t>
        </w:r>
        <w:r w:rsidR="002A4F02">
          <w:rPr>
            <w:noProof/>
            <w:webHidden/>
          </w:rPr>
          <w:fldChar w:fldCharType="begin"/>
        </w:r>
        <w:r w:rsidR="002A4F02">
          <w:rPr>
            <w:noProof/>
            <w:webHidden/>
          </w:rPr>
          <w:instrText xml:space="preserve"> PAGEREF _Toc214625194 \h </w:instrText>
        </w:r>
        <w:r w:rsidR="002A4F02">
          <w:rPr>
            <w:noProof/>
            <w:webHidden/>
          </w:rPr>
        </w:r>
        <w:r w:rsidR="002A4F02">
          <w:rPr>
            <w:noProof/>
            <w:webHidden/>
          </w:rPr>
          <w:fldChar w:fldCharType="separate"/>
        </w:r>
        <w:r w:rsidR="002A4F02">
          <w:rPr>
            <w:noProof/>
            <w:webHidden/>
          </w:rPr>
          <w:t>1</w:t>
        </w:r>
        <w:r w:rsidR="002A4F02">
          <w:rPr>
            <w:noProof/>
            <w:webHidden/>
          </w:rPr>
          <w:fldChar w:fldCharType="end"/>
        </w:r>
      </w:hyperlink>
    </w:p>
    <w:p w14:paraId="3DE95326" w14:textId="3C6D7347"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195" w:history="1">
        <w:r w:rsidRPr="00920B7C">
          <w:rPr>
            <w:rStyle w:val="Hyperlink"/>
            <w:noProof/>
            <w:lang w:val="en-US"/>
          </w:rPr>
          <w:t>Introduction</w:t>
        </w:r>
        <w:r>
          <w:rPr>
            <w:noProof/>
            <w:webHidden/>
          </w:rPr>
          <w:t xml:space="preserve"> </w:t>
        </w:r>
        <w:r>
          <w:rPr>
            <w:noProof/>
            <w:webHidden/>
          </w:rPr>
          <w:fldChar w:fldCharType="begin"/>
        </w:r>
        <w:r>
          <w:rPr>
            <w:noProof/>
            <w:webHidden/>
          </w:rPr>
          <w:instrText xml:space="preserve"> PAGEREF _Toc214625195 \h </w:instrText>
        </w:r>
        <w:r>
          <w:rPr>
            <w:noProof/>
            <w:webHidden/>
          </w:rPr>
        </w:r>
        <w:r>
          <w:rPr>
            <w:noProof/>
            <w:webHidden/>
          </w:rPr>
          <w:fldChar w:fldCharType="separate"/>
        </w:r>
        <w:r>
          <w:rPr>
            <w:noProof/>
            <w:webHidden/>
          </w:rPr>
          <w:t>1</w:t>
        </w:r>
        <w:r>
          <w:rPr>
            <w:noProof/>
            <w:webHidden/>
          </w:rPr>
          <w:fldChar w:fldCharType="end"/>
        </w:r>
      </w:hyperlink>
    </w:p>
    <w:p w14:paraId="3B27B903" w14:textId="7C5C8928"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196" w:history="1">
        <w:r w:rsidRPr="00920B7C">
          <w:rPr>
            <w:rStyle w:val="Hyperlink"/>
            <w:noProof/>
            <w:lang w:val="en-US"/>
          </w:rPr>
          <w:t>Installation</w:t>
        </w:r>
        <w:r>
          <w:rPr>
            <w:noProof/>
            <w:webHidden/>
          </w:rPr>
          <w:t xml:space="preserve"> </w:t>
        </w:r>
        <w:r>
          <w:rPr>
            <w:noProof/>
            <w:webHidden/>
          </w:rPr>
          <w:fldChar w:fldCharType="begin"/>
        </w:r>
        <w:r>
          <w:rPr>
            <w:noProof/>
            <w:webHidden/>
          </w:rPr>
          <w:instrText xml:space="preserve"> PAGEREF _Toc214625196 \h </w:instrText>
        </w:r>
        <w:r>
          <w:rPr>
            <w:noProof/>
            <w:webHidden/>
          </w:rPr>
        </w:r>
        <w:r>
          <w:rPr>
            <w:noProof/>
            <w:webHidden/>
          </w:rPr>
          <w:fldChar w:fldCharType="separate"/>
        </w:r>
        <w:r>
          <w:rPr>
            <w:noProof/>
            <w:webHidden/>
          </w:rPr>
          <w:t>2</w:t>
        </w:r>
        <w:r>
          <w:rPr>
            <w:noProof/>
            <w:webHidden/>
          </w:rPr>
          <w:fldChar w:fldCharType="end"/>
        </w:r>
      </w:hyperlink>
    </w:p>
    <w:p w14:paraId="7DF18A9E" w14:textId="70AF481C"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7" w:history="1">
        <w:r w:rsidRPr="00920B7C">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_Toc214625197 \h </w:instrText>
        </w:r>
        <w:r>
          <w:rPr>
            <w:noProof/>
            <w:webHidden/>
          </w:rPr>
        </w:r>
        <w:r>
          <w:rPr>
            <w:noProof/>
            <w:webHidden/>
          </w:rPr>
          <w:fldChar w:fldCharType="separate"/>
        </w:r>
        <w:r>
          <w:rPr>
            <w:noProof/>
            <w:webHidden/>
          </w:rPr>
          <w:t>2</w:t>
        </w:r>
        <w:r>
          <w:rPr>
            <w:noProof/>
            <w:webHidden/>
          </w:rPr>
          <w:fldChar w:fldCharType="end"/>
        </w:r>
      </w:hyperlink>
    </w:p>
    <w:p w14:paraId="365FCA22" w14:textId="1443AC71"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8" w:history="1">
        <w:r w:rsidRPr="00920B7C">
          <w:rPr>
            <w:rStyle w:val="Hyperlink"/>
            <w:noProof/>
            <w:lang w:val="en-US"/>
          </w:rPr>
          <w:t>Install R Packages from GitHub</w:t>
        </w:r>
        <w:r>
          <w:rPr>
            <w:noProof/>
            <w:webHidden/>
          </w:rPr>
          <w:t xml:space="preserve"> </w:t>
        </w:r>
        <w:r>
          <w:rPr>
            <w:noProof/>
            <w:webHidden/>
          </w:rPr>
          <w:fldChar w:fldCharType="begin"/>
        </w:r>
        <w:r>
          <w:rPr>
            <w:noProof/>
            <w:webHidden/>
          </w:rPr>
          <w:instrText xml:space="preserve"> PAGEREF _Toc214625198 \h </w:instrText>
        </w:r>
        <w:r>
          <w:rPr>
            <w:noProof/>
            <w:webHidden/>
          </w:rPr>
        </w:r>
        <w:r>
          <w:rPr>
            <w:noProof/>
            <w:webHidden/>
          </w:rPr>
          <w:fldChar w:fldCharType="separate"/>
        </w:r>
        <w:r>
          <w:rPr>
            <w:noProof/>
            <w:webHidden/>
          </w:rPr>
          <w:t>2</w:t>
        </w:r>
        <w:r>
          <w:rPr>
            <w:noProof/>
            <w:webHidden/>
          </w:rPr>
          <w:fldChar w:fldCharType="end"/>
        </w:r>
      </w:hyperlink>
    </w:p>
    <w:p w14:paraId="13DA4210" w14:textId="10B83411"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9" w:history="1">
        <w:r w:rsidRPr="00920B7C">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_Toc214625199 \h </w:instrText>
        </w:r>
        <w:r>
          <w:rPr>
            <w:noProof/>
            <w:webHidden/>
          </w:rPr>
        </w:r>
        <w:r>
          <w:rPr>
            <w:noProof/>
            <w:webHidden/>
          </w:rPr>
          <w:fldChar w:fldCharType="separate"/>
        </w:r>
        <w:r>
          <w:rPr>
            <w:noProof/>
            <w:webHidden/>
          </w:rPr>
          <w:t>4</w:t>
        </w:r>
        <w:r>
          <w:rPr>
            <w:noProof/>
            <w:webHidden/>
          </w:rPr>
          <w:fldChar w:fldCharType="end"/>
        </w:r>
      </w:hyperlink>
    </w:p>
    <w:p w14:paraId="37250CC5" w14:textId="2119A34C"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200" w:history="1">
        <w:r w:rsidRPr="00920B7C">
          <w:rPr>
            <w:rStyle w:val="Hyperlink"/>
            <w:noProof/>
            <w:lang w:val="en-US"/>
          </w:rPr>
          <w:t>Walkthrough</w:t>
        </w:r>
        <w:r>
          <w:rPr>
            <w:noProof/>
            <w:webHidden/>
          </w:rPr>
          <w:t xml:space="preserve"> </w:t>
        </w:r>
        <w:r>
          <w:rPr>
            <w:noProof/>
            <w:webHidden/>
          </w:rPr>
          <w:fldChar w:fldCharType="begin"/>
        </w:r>
        <w:r>
          <w:rPr>
            <w:noProof/>
            <w:webHidden/>
          </w:rPr>
          <w:instrText xml:space="preserve"> PAGEREF _Toc214625200 \h </w:instrText>
        </w:r>
        <w:r>
          <w:rPr>
            <w:noProof/>
            <w:webHidden/>
          </w:rPr>
        </w:r>
        <w:r>
          <w:rPr>
            <w:noProof/>
            <w:webHidden/>
          </w:rPr>
          <w:fldChar w:fldCharType="separate"/>
        </w:r>
        <w:r>
          <w:rPr>
            <w:noProof/>
            <w:webHidden/>
          </w:rPr>
          <w:t>5</w:t>
        </w:r>
        <w:r>
          <w:rPr>
            <w:noProof/>
            <w:webHidden/>
          </w:rPr>
          <w:fldChar w:fldCharType="end"/>
        </w:r>
      </w:hyperlink>
    </w:p>
    <w:p w14:paraId="2367BACF" w14:textId="11614940"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1" w:history="1">
        <w:r w:rsidRPr="00920B7C">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_Toc214625201 \h </w:instrText>
        </w:r>
        <w:r>
          <w:rPr>
            <w:noProof/>
            <w:webHidden/>
          </w:rPr>
        </w:r>
        <w:r>
          <w:rPr>
            <w:noProof/>
            <w:webHidden/>
          </w:rPr>
          <w:fldChar w:fldCharType="separate"/>
        </w:r>
        <w:r>
          <w:rPr>
            <w:noProof/>
            <w:webHidden/>
          </w:rPr>
          <w:t>5</w:t>
        </w:r>
        <w:r>
          <w:rPr>
            <w:noProof/>
            <w:webHidden/>
          </w:rPr>
          <w:fldChar w:fldCharType="end"/>
        </w:r>
      </w:hyperlink>
    </w:p>
    <w:p w14:paraId="5D76577C" w14:textId="2F1AB48A"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2" w:history="1">
        <w:r w:rsidRPr="00920B7C">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_Toc214625202 \h </w:instrText>
        </w:r>
        <w:r>
          <w:rPr>
            <w:noProof/>
            <w:webHidden/>
          </w:rPr>
        </w:r>
        <w:r>
          <w:rPr>
            <w:noProof/>
            <w:webHidden/>
          </w:rPr>
          <w:fldChar w:fldCharType="separate"/>
        </w:r>
        <w:r>
          <w:rPr>
            <w:noProof/>
            <w:webHidden/>
          </w:rPr>
          <w:t>7</w:t>
        </w:r>
        <w:r>
          <w:rPr>
            <w:noProof/>
            <w:webHidden/>
          </w:rPr>
          <w:fldChar w:fldCharType="end"/>
        </w:r>
      </w:hyperlink>
    </w:p>
    <w:p w14:paraId="20072A68" w14:textId="6C8820AF"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3" w:history="1">
        <w:r w:rsidRPr="00920B7C">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_Toc214625203 \h </w:instrText>
        </w:r>
        <w:r>
          <w:rPr>
            <w:noProof/>
            <w:webHidden/>
          </w:rPr>
        </w:r>
        <w:r>
          <w:rPr>
            <w:noProof/>
            <w:webHidden/>
          </w:rPr>
          <w:fldChar w:fldCharType="separate"/>
        </w:r>
        <w:r>
          <w:rPr>
            <w:noProof/>
            <w:webHidden/>
          </w:rPr>
          <w:t>8</w:t>
        </w:r>
        <w:r>
          <w:rPr>
            <w:noProof/>
            <w:webHidden/>
          </w:rPr>
          <w:fldChar w:fldCharType="end"/>
        </w:r>
      </w:hyperlink>
    </w:p>
    <w:p w14:paraId="4DF2A302" w14:textId="5CC6EE10"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4" w:history="1">
        <w:r w:rsidRPr="00920B7C">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_Toc214625204 \h </w:instrText>
        </w:r>
        <w:r>
          <w:rPr>
            <w:noProof/>
            <w:webHidden/>
          </w:rPr>
        </w:r>
        <w:r>
          <w:rPr>
            <w:noProof/>
            <w:webHidden/>
          </w:rPr>
          <w:fldChar w:fldCharType="separate"/>
        </w:r>
        <w:r>
          <w:rPr>
            <w:noProof/>
            <w:webHidden/>
          </w:rPr>
          <w:t>8</w:t>
        </w:r>
        <w:r>
          <w:rPr>
            <w:noProof/>
            <w:webHidden/>
          </w:rPr>
          <w:fldChar w:fldCharType="end"/>
        </w:r>
      </w:hyperlink>
    </w:p>
    <w:p w14:paraId="70646BA6" w14:textId="7C29EB3D"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5" w:history="1">
        <w:r w:rsidRPr="00920B7C">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_Toc214625205 \h </w:instrText>
        </w:r>
        <w:r>
          <w:rPr>
            <w:noProof/>
            <w:webHidden/>
          </w:rPr>
        </w:r>
        <w:r>
          <w:rPr>
            <w:noProof/>
            <w:webHidden/>
          </w:rPr>
          <w:fldChar w:fldCharType="separate"/>
        </w:r>
        <w:r>
          <w:rPr>
            <w:noProof/>
            <w:webHidden/>
          </w:rPr>
          <w:t>10</w:t>
        </w:r>
        <w:r>
          <w:rPr>
            <w:noProof/>
            <w:webHidden/>
          </w:rPr>
          <w:fldChar w:fldCharType="end"/>
        </w:r>
      </w:hyperlink>
    </w:p>
    <w:p w14:paraId="43EBE4C4" w14:textId="5F79A26C" w:rsidR="00E63D44" w:rsidRDefault="00B62C54" w:rsidP="00E40B43">
      <w:pPr>
        <w:pStyle w:val="Heading1"/>
        <w:rPr>
          <w:lang w:val="en-US"/>
        </w:rPr>
      </w:pPr>
      <w:r>
        <w:rPr>
          <w:b w:val="0"/>
          <w:bCs w:val="0"/>
          <w:caps w:val="0"/>
          <w:color w:val="555759"/>
          <w:sz w:val="24"/>
          <w:szCs w:val="24"/>
          <w:lang w:val="en-US"/>
        </w:rPr>
        <w:fldChar w:fldCharType="end"/>
      </w:r>
    </w:p>
    <w:p w14:paraId="29524B0A" w14:textId="19D60E36" w:rsidR="00E83D2E" w:rsidRPr="00717DE7" w:rsidRDefault="00000000" w:rsidP="00E40B43">
      <w:pPr>
        <w:pStyle w:val="Heading1"/>
        <w:rPr>
          <w:lang w:val="en-US"/>
        </w:rPr>
      </w:pPr>
      <w:bookmarkStart w:id="1" w:name="_Toc214625195"/>
      <w:r w:rsidRPr="00717DE7">
        <w:rPr>
          <w:lang w:val="en-US"/>
        </w:rPr>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lastRenderedPageBreak/>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3E075B"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0D074FD0" w14:textId="77777777" w:rsidR="00E9185C" w:rsidRDefault="00E9185C" w:rsidP="00DC54FA">
      <w:pPr>
        <w:rPr>
          <w:noProof/>
          <w:lang w:val="en-US"/>
        </w:rPr>
      </w:pPr>
    </w:p>
    <w:p w14:paraId="37DD6DD4" w14:textId="7F4173E0" w:rsidR="00E83D2E" w:rsidRDefault="000117A6" w:rsidP="00E40B43">
      <w:pPr>
        <w:pStyle w:val="Heading1"/>
        <w:rPr>
          <w:noProof/>
          <w:lang w:val="en-US"/>
        </w:rPr>
      </w:pPr>
      <w:bookmarkStart w:id="2" w:name="_Toc214625196"/>
      <w:r w:rsidRPr="00E40B43">
        <w:rPr>
          <w:noProof/>
          <w:lang w:val="en-US"/>
        </w:rPr>
        <w:t>Installation</w:t>
      </w:r>
      <w:bookmarkEnd w:id="2"/>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bookmarkStart w:id="3" w:name="_Toc214625197"/>
    </w:p>
    <w:p w14:paraId="48EA01B6" w14:textId="4ED0282C" w:rsidR="00E40B43" w:rsidRPr="00DC54FA" w:rsidRDefault="00E40B43" w:rsidP="00150249">
      <w:pPr>
        <w:pStyle w:val="Heading2"/>
        <w:rPr>
          <w:rStyle w:val="SubtleEmphasis"/>
          <w:rFonts w:ascii="Montserrat" w:hAnsi="Montserrat"/>
          <w:i w:val="0"/>
          <w:iCs w:val="0"/>
          <w:lang w:val="en-US"/>
        </w:rPr>
      </w:pPr>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3"/>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bookmarkStart w:id="4" w:name="_Toc214625198"/>
    </w:p>
    <w:p w14:paraId="6EB3C7B6" w14:textId="5F38E4C6" w:rsidR="008A1BCC" w:rsidRDefault="0049720E" w:rsidP="00DC54FA">
      <w:pPr>
        <w:pStyle w:val="Heading2"/>
        <w:rPr>
          <w:lang w:val="en-US"/>
        </w:rPr>
      </w:pPr>
      <w:r>
        <w:rPr>
          <w:lang w:val="en-US"/>
        </w:rPr>
        <w:t>Download</w:t>
      </w:r>
      <w:r w:rsidR="008A1BCC">
        <w:rPr>
          <w:lang w:val="en-US"/>
        </w:rPr>
        <w:t xml:space="preserve"> R Packages from GitHub</w:t>
      </w:r>
      <w:bookmarkEnd w:id="4"/>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3" w:history="1">
        <w:r w:rsidRPr="00DC54FA">
          <w:rPr>
            <w:rStyle w:val="Hyperlink"/>
            <w:lang w:val="pl-PL"/>
          </w:rPr>
          <w:t>https://github.com/heike/grooveFinder</w:t>
        </w:r>
      </w:hyperlink>
    </w:p>
    <w:p w14:paraId="2F7A21B4" w14:textId="78B004F0"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C52110" w:rsidRPr="00DC54FA">
        <w:rPr>
          <w:lang w:val="en-US"/>
        </w:rPr>
        <w:t xml:space="preserve">Figure </w:t>
      </w:r>
      <w:r w:rsidR="00C52110">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w:lastRenderedPageBreak/>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85F0133"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5"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437D4E00" w:rsidR="00766B03" w:rsidRPr="00766B03" w:rsidRDefault="008A1BCC" w:rsidP="001F52CB">
      <w:pPr>
        <w:pStyle w:val="Caption"/>
        <w:jc w:val="center"/>
        <w:rPr>
          <w:lang w:val="en-US"/>
        </w:rPr>
      </w:pPr>
      <w:bookmarkStart w:id="5"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1</w:t>
      </w:r>
      <w:r>
        <w:fldChar w:fldCharType="end"/>
      </w:r>
      <w:bookmarkEnd w:id="5"/>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54053B24"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C52110" w:rsidRPr="00DC54FA">
        <w:rPr>
          <w:lang w:val="en-US"/>
        </w:rPr>
        <w:t xml:space="preserve">Figure </w:t>
      </w:r>
      <w:r w:rsidR="00C52110">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6"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F975B5F"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7"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7FB5689C" w:rsidR="0049720E" w:rsidRPr="0049720E" w:rsidRDefault="00766B03" w:rsidP="001F52CB">
      <w:pPr>
        <w:pStyle w:val="Caption"/>
        <w:jc w:val="center"/>
        <w:rPr>
          <w:lang w:val="en-US"/>
        </w:rPr>
      </w:pPr>
      <w:bookmarkStart w:id="6"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2</w:t>
      </w:r>
      <w:r>
        <w:fldChar w:fldCharType="end"/>
      </w:r>
      <w:bookmarkEnd w:id="6"/>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2849A3C6"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582947" w:rsidRPr="00DC54FA">
        <w:rPr>
          <w:lang w:val="en-US"/>
        </w:rPr>
        <w:t xml:space="preserve">Figure </w:t>
      </w:r>
      <w:r w:rsidR="00582947">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8"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B9FAEE7"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9"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492E0EBA" w:rsidR="008A1BCC" w:rsidRPr="001F52CB" w:rsidRDefault="00430B1B" w:rsidP="001F52CB">
      <w:pPr>
        <w:pStyle w:val="Caption"/>
        <w:jc w:val="center"/>
        <w:rPr>
          <w:lang w:val="en-US"/>
        </w:rPr>
      </w:pPr>
      <w:bookmarkStart w:id="7"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3</w:t>
      </w:r>
      <w:r>
        <w:fldChar w:fldCharType="end"/>
      </w:r>
      <w:bookmarkEnd w:id="7"/>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20" w:history="1">
        <w:r w:rsidRPr="000117A6">
          <w:rPr>
            <w:rStyle w:val="Hyperlink"/>
            <w:lang w:val="pl-PL"/>
          </w:rPr>
          <w:t>https://github.com/CSAFE-ISU/bulletAnalyzr</w:t>
        </w:r>
      </w:hyperlink>
    </w:p>
    <w:p w14:paraId="490EA1D8" w14:textId="7DB6D2CA"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582947" w:rsidRPr="003E075B">
        <w:rPr>
          <w:lang w:val="en-US"/>
        </w:rPr>
        <w:t xml:space="preserve">Figure </w:t>
      </w:r>
      <w:r w:rsidR="00582947">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5DF5D828" w:rsidR="00F251B9" w:rsidRDefault="00F251B9" w:rsidP="00DC54FA">
      <w:pPr>
        <w:pStyle w:val="Caption"/>
        <w:jc w:val="center"/>
        <w:rPr>
          <w:lang w:val="en-US"/>
        </w:rPr>
      </w:pPr>
      <w:bookmarkStart w:id="8"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8E32F3">
        <w:rPr>
          <w:noProof/>
          <w:lang w:val="en-US"/>
        </w:rPr>
        <w:t>4</w:t>
      </w:r>
      <w:r>
        <w:fldChar w:fldCharType="end"/>
      </w:r>
      <w:bookmarkEnd w:id="8"/>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0D3582F6" w:rsidR="00E40B43" w:rsidRPr="00DC54FA" w:rsidRDefault="00E40B43" w:rsidP="00150249">
      <w:pPr>
        <w:pStyle w:val="Heading2"/>
        <w:rPr>
          <w:rStyle w:val="SubtleEmphasis"/>
          <w:rFonts w:ascii="Montserrat" w:hAnsi="Montserrat"/>
          <w:i w:val="0"/>
          <w:iCs w:val="0"/>
          <w:lang w:val="en-US"/>
        </w:rPr>
      </w:pPr>
      <w:bookmarkStart w:id="9" w:name="_Toc214625199"/>
      <w:r w:rsidRPr="00DC54FA">
        <w:rPr>
          <w:rStyle w:val="SubtleEmphasis"/>
          <w:rFonts w:ascii="Montserrat" w:hAnsi="Montserrat"/>
          <w:i w:val="0"/>
          <w:iCs w:val="0"/>
          <w:lang w:val="en-US"/>
        </w:rPr>
        <w:t>Install R Packages in RStudio</w:t>
      </w:r>
      <w:bookmarkEnd w:id="9"/>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3FC225FA"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7E7F356B" w14:textId="07612060"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6B1F4318" w:rsidR="00766B03" w:rsidRDefault="00E40B43" w:rsidP="001F52CB">
      <w:pPr>
        <w:pStyle w:val="Caption"/>
        <w:jc w:val="center"/>
        <w:rPr>
          <w:lang w:val="en-US"/>
        </w:rPr>
      </w:pPr>
      <w:bookmarkStart w:id="10"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E32F3">
        <w:rPr>
          <w:noProof/>
          <w:lang w:val="en-US"/>
        </w:rPr>
        <w:t>5</w:t>
      </w:r>
      <w:r>
        <w:fldChar w:fldCharType="end"/>
      </w:r>
      <w:bookmarkEnd w:id="10"/>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44A60949"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582947" w:rsidRPr="00DC54FA">
        <w:rPr>
          <w:lang w:val="en-US"/>
        </w:rPr>
        <w:t xml:space="preserve">Figure </w:t>
      </w:r>
      <w:r w:rsidR="00582947">
        <w:rPr>
          <w:noProof/>
          <w:lang w:val="en-US"/>
        </w:rPr>
        <w:t>6</w:t>
      </w:r>
      <w:r w:rsidR="00DC0A92">
        <w:rPr>
          <w:lang w:val="en-US"/>
        </w:rPr>
        <w:fldChar w:fldCharType="end"/>
      </w:r>
      <w:r w:rsidR="00DC0A92">
        <w:rPr>
          <w:lang w:val="en-US"/>
        </w:rPr>
        <w:t>)</w:t>
      </w:r>
    </w:p>
    <w:p w14:paraId="154A3106" w14:textId="2A9061E4"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582947" w:rsidRPr="00DC54FA">
        <w:rPr>
          <w:lang w:val="en-US"/>
        </w:rPr>
        <w:t xml:space="preserve">Figure </w:t>
      </w:r>
      <w:r w:rsidR="00582947">
        <w:rPr>
          <w:noProof/>
          <w:lang w:val="en-US"/>
        </w:rPr>
        <w:t>7</w:t>
      </w:r>
      <w:r w:rsidR="00256610">
        <w:rPr>
          <w:lang w:val="en-US"/>
        </w:rPr>
        <w:fldChar w:fldCharType="end"/>
      </w:r>
      <w:r w:rsidR="00256610">
        <w:rPr>
          <w:lang w:val="en-US"/>
        </w:rPr>
        <w:t>)</w:t>
      </w:r>
    </w:p>
    <w:p w14:paraId="017AA798" w14:textId="38D0CD24" w:rsidR="00DC0A92" w:rsidRPr="00DC0A92" w:rsidRDefault="009551D7" w:rsidP="00DC54FA">
      <w:pPr>
        <w:pStyle w:val="ListParagraph"/>
        <w:numPr>
          <w:ilvl w:val="0"/>
          <w:numId w:val="21"/>
        </w:numPr>
        <w:rPr>
          <w:lang w:val="en-US"/>
        </w:rPr>
      </w:pPr>
      <w:r>
        <w:rPr>
          <w:lang w:val="en-US"/>
        </w:rPr>
        <w:t>Repeat these step</w:t>
      </w:r>
      <w:r w:rsidR="006E1639">
        <w:rPr>
          <w:lang w:val="en-US"/>
        </w:rPr>
        <w:t>s</w:t>
      </w:r>
      <w:r>
        <w:rPr>
          <w:lang w:val="en-US"/>
        </w:rPr>
        <w:t xml:space="preserve"> for x3ptools, bulletxtrctr, and bulletAnalyzr.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p>
    <w:p w14:paraId="1A242846" w14:textId="72209778" w:rsidR="00766B03" w:rsidRDefault="00DC0A92" w:rsidP="00766B03">
      <w:pPr>
        <w:rPr>
          <w:lang w:val="en-US"/>
        </w:rPr>
      </w:pPr>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7881D8B6" w:rsidR="00DC0A92" w:rsidRDefault="00DC0A92" w:rsidP="00DC0A92">
      <w:pPr>
        <w:pStyle w:val="Caption"/>
        <w:jc w:val="center"/>
        <w:rPr>
          <w:lang w:val="en-US"/>
        </w:rPr>
      </w:pPr>
      <w:bookmarkStart w:id="11"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6</w:t>
      </w:r>
      <w:r>
        <w:fldChar w:fldCharType="end"/>
      </w:r>
      <w:bookmarkEnd w:id="11"/>
      <w:r>
        <w:rPr>
          <w:lang w:val="en-US"/>
        </w:rPr>
        <w:t>. The grooveFinder R package is open in RStudio.</w:t>
      </w:r>
    </w:p>
    <w:p w14:paraId="4E13D17B" w14:textId="5A831076" w:rsidR="00256610" w:rsidRDefault="002E5A34" w:rsidP="00DC0A92">
      <w:pPr>
        <w:pStyle w:val="Caption"/>
        <w:jc w:val="center"/>
        <w:rPr>
          <w:lang w:val="en-US"/>
        </w:rPr>
      </w:pPr>
      <w:bookmarkStart w:id="12" w:name="_Ref214626724"/>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4289DEB"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5DC398C7" w:rsidR="00DC0A92" w:rsidRDefault="00DC0A92" w:rsidP="00DC0A92">
      <w:pPr>
        <w:pStyle w:val="Caption"/>
        <w:jc w:val="center"/>
        <w:rPr>
          <w:lang w:val="en-US"/>
        </w:rPr>
      </w:pPr>
      <w:bookmarkStart w:id="13"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7</w:t>
      </w:r>
      <w:r>
        <w:fldChar w:fldCharType="end"/>
      </w:r>
      <w:bookmarkEnd w:id="12"/>
      <w:bookmarkEnd w:id="13"/>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4" w:name="_Toc214625200"/>
      <w:r>
        <w:rPr>
          <w:lang w:val="en-US"/>
        </w:rPr>
        <w:t>Walkthrough</w:t>
      </w:r>
      <w:bookmarkEnd w:id="14"/>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5" w:name="_Toc214625201"/>
      <w:r>
        <w:rPr>
          <w:lang w:val="en-US"/>
        </w:rPr>
        <w:t>Launch BulletAnalyzr</w:t>
      </w:r>
      <w:bookmarkEnd w:id="15"/>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264F6025"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582947" w:rsidRPr="002B28DD">
        <w:rPr>
          <w:lang w:val="en-US"/>
        </w:rPr>
        <w:t xml:space="preserve">Figure </w:t>
      </w:r>
      <w:r w:rsidR="00582947">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w:lastRenderedPageBreak/>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7"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12229221" w:rsidR="00210563" w:rsidRPr="002B28DD" w:rsidRDefault="00AC7642" w:rsidP="00AC7642">
      <w:pPr>
        <w:pStyle w:val="Caption"/>
        <w:jc w:val="center"/>
        <w:rPr>
          <w:lang w:val="en-US"/>
        </w:rPr>
      </w:pPr>
      <w:bookmarkStart w:id="16"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8E32F3">
        <w:rPr>
          <w:noProof/>
          <w:lang w:val="en-US"/>
        </w:rPr>
        <w:t>8</w:t>
      </w:r>
      <w:r>
        <w:fldChar w:fldCharType="end"/>
      </w:r>
      <w:bookmarkEnd w:id="16"/>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bookmarkStart w:id="17" w:name="_Toc214625202"/>
    </w:p>
    <w:p w14:paraId="44F70C4A" w14:textId="2BB9B60F" w:rsidR="0084419B" w:rsidRPr="0084419B" w:rsidRDefault="0084419B" w:rsidP="00F3661D">
      <w:pPr>
        <w:pStyle w:val="Heading2"/>
        <w:rPr>
          <w:lang w:val="en-US"/>
        </w:rPr>
      </w:pPr>
      <w:r w:rsidRPr="0084419B">
        <w:rPr>
          <w:lang w:val="en-US"/>
        </w:rPr>
        <w:t>Upload the bullets</w:t>
      </w:r>
      <w:bookmarkEnd w:id="17"/>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F9621D4"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18"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2446F366" w14:textId="60190E24"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19"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0F467B8" w14:textId="04D817A8"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0"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394B40F" w14:textId="10A39148"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1"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29"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120B305B" w:rsidR="00F3661D" w:rsidRPr="00210563" w:rsidRDefault="00F80CA6" w:rsidP="00F80CA6">
      <w:pPr>
        <w:pStyle w:val="Caption"/>
        <w:jc w:val="center"/>
        <w:rPr>
          <w:lang w:val="en-US"/>
        </w:rPr>
      </w:pPr>
      <w:bookmarkStart w:id="22"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E32F3">
        <w:rPr>
          <w:noProof/>
          <w:lang w:val="en-US"/>
        </w:rPr>
        <w:t>9</w:t>
      </w:r>
      <w:r>
        <w:fldChar w:fldCharType="end"/>
      </w:r>
      <w:bookmarkEnd w:id="22"/>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3" w:name="_Toc214625203"/>
      <w:r w:rsidRPr="005E0845">
        <w:rPr>
          <w:lang w:val="en-US"/>
        </w:rPr>
        <w:t>Adjust the crosscut location</w:t>
      </w:r>
      <w:r>
        <w:rPr>
          <w:lang w:val="en-US"/>
        </w:rPr>
        <w:t>s</w:t>
      </w:r>
      <w:bookmarkEnd w:id="23"/>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4" w:name="_Toc214625204"/>
      <w:r w:rsidRPr="006D484D">
        <w:rPr>
          <w:lang w:val="en-US"/>
        </w:rPr>
        <w:t>Adjust the groove placements</w:t>
      </w:r>
      <w:bookmarkEnd w:id="24"/>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2236FE55"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ins w:id="25" w:author="Reinders, Stephanie [CSAFE]" w:date="2025-11-21T15:10:00Z" w16du:dateUtc="2025-11-21T21:10:00Z">
        <w:r w:rsidR="00582947" w:rsidRPr="001931A3">
          <w:rPr>
            <w:lang w:val="en-US"/>
          </w:rPr>
          <w:t xml:space="preserve">Figure </w:t>
        </w:r>
        <w:r w:rsidR="00582947">
          <w:rPr>
            <w:noProof/>
            <w:lang w:val="en-US"/>
          </w:rPr>
          <w:t>10</w:t>
        </w:r>
      </w:ins>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425E6226"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ins w:id="26" w:author="Reinders, Stephanie [CSAFE]" w:date="2025-11-21T15:10:00Z" w16du:dateUtc="2025-11-21T21:10:00Z">
        <w:r w:rsidR="00582947" w:rsidRPr="001931A3">
          <w:rPr>
            <w:lang w:val="en-US"/>
          </w:rPr>
          <w:t xml:space="preserve">Figure </w:t>
        </w:r>
        <w:r w:rsidR="00582947">
          <w:rPr>
            <w:noProof/>
            <w:lang w:val="en-US"/>
          </w:rPr>
          <w:t>11</w:t>
        </w:r>
      </w:ins>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1"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165DFE40" w:rsidR="001931A3" w:rsidRDefault="001931A3" w:rsidP="001931A3">
      <w:pPr>
        <w:pStyle w:val="Caption"/>
        <w:jc w:val="center"/>
        <w:rPr>
          <w:lang w:val="en-US"/>
        </w:rPr>
      </w:pPr>
      <w:bookmarkStart w:id="27"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10</w:t>
      </w:r>
      <w:r>
        <w:fldChar w:fldCharType="end"/>
      </w:r>
      <w:bookmarkEnd w:id="27"/>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3"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148390BB" w:rsidR="00FE4FBF" w:rsidRDefault="001931A3" w:rsidP="003552EA">
      <w:pPr>
        <w:pStyle w:val="Caption"/>
        <w:jc w:val="center"/>
        <w:rPr>
          <w:lang w:val="en-US"/>
        </w:rPr>
      </w:pPr>
      <w:bookmarkStart w:id="28"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11</w:t>
      </w:r>
      <w:r>
        <w:fldChar w:fldCharType="end"/>
      </w:r>
      <w:bookmarkEnd w:id="28"/>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9" w:name="_Toc214625205"/>
      <w:r w:rsidRPr="006D484D">
        <w:rPr>
          <w:lang w:val="en-US"/>
        </w:rPr>
        <w:t>Comparison results report</w:t>
      </w:r>
      <w:bookmarkEnd w:id="29"/>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4"/>
                    <a:stretch>
                      <a:fillRect/>
                    </a:stretch>
                  </pic:blipFill>
                  <pic:spPr>
                    <a:xfrm>
                      <a:off x="0" y="0"/>
                      <a:ext cx="4228927" cy="2083064"/>
                    </a:xfrm>
                    <a:prstGeom prst="rect">
                      <a:avLst/>
                    </a:prstGeom>
                  </pic:spPr>
                </pic:pic>
              </a:graphicData>
            </a:graphic>
          </wp:inline>
        </w:drawing>
      </w:r>
    </w:p>
    <w:p w14:paraId="1581227F" w14:textId="7D07A0D3"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5"/>
                    <a:stretch>
                      <a:fillRect/>
                    </a:stretch>
                  </pic:blipFill>
                  <pic:spPr>
                    <a:xfrm>
                      <a:off x="0" y="0"/>
                      <a:ext cx="3295058" cy="2102223"/>
                    </a:xfrm>
                    <a:prstGeom prst="rect">
                      <a:avLst/>
                    </a:prstGeom>
                  </pic:spPr>
                </pic:pic>
              </a:graphicData>
            </a:graphic>
          </wp:inline>
        </w:drawing>
      </w:r>
    </w:p>
    <w:p w14:paraId="3E6BA9F5" w14:textId="7FAF45B5"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13</w:t>
      </w:r>
      <w:r>
        <w:fldChar w:fldCharType="end"/>
      </w:r>
      <w:r>
        <w:rPr>
          <w:lang w:val="en-US"/>
        </w:rPr>
        <w:t>. The bullet-to-bullet score matrix</w:t>
      </w:r>
      <w:r w:rsidR="0062078B" w:rsidRPr="00FE4FBF">
        <w:rPr>
          <w:lang w:val="en-US"/>
        </w:rPr>
        <w:t>.</w:t>
      </w:r>
    </w:p>
    <w:p w14:paraId="755E2305" w14:textId="4CC6E7F0"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ins w:id="30" w:author="Reinders, Stephanie [CSAFE]" w:date="2025-11-21T15:11:00Z" w16du:dateUtc="2025-11-21T21:11:00Z">
        <w:r w:rsidR="00582947" w:rsidRPr="003D5255">
          <w:rPr>
            <w:lang w:val="en-US"/>
          </w:rPr>
          <w:t xml:space="preserve">Figure </w:t>
        </w:r>
        <w:r w:rsidR="00582947">
          <w:rPr>
            <w:noProof/>
            <w:lang w:val="en-US"/>
          </w:rPr>
          <w:t>14</w:t>
        </w:r>
      </w:ins>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ins w:id="31" w:author="Reinders, Stephanie [CSAFE]" w:date="2025-11-21T15:11:00Z" w16du:dateUtc="2025-11-21T21:11:00Z">
        <w:r w:rsidR="00582947" w:rsidRPr="00C52110">
          <w:rPr>
            <w:lang w:val="en-US"/>
          </w:rPr>
          <w:t xml:space="preserve">Figure </w:t>
        </w:r>
        <w:r w:rsidR="00582947" w:rsidRPr="00C52110">
          <w:rPr>
            <w:noProof/>
            <w:lang w:val="en-US"/>
          </w:rPr>
          <w:t>15</w:t>
        </w:r>
      </w:ins>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6"/>
                    <a:stretch>
                      <a:fillRect/>
                    </a:stretch>
                  </pic:blipFill>
                  <pic:spPr>
                    <a:xfrm>
                      <a:off x="0" y="0"/>
                      <a:ext cx="2852582" cy="2367643"/>
                    </a:xfrm>
                    <a:prstGeom prst="rect">
                      <a:avLst/>
                    </a:prstGeom>
                  </pic:spPr>
                </pic:pic>
              </a:graphicData>
            </a:graphic>
          </wp:inline>
        </w:drawing>
      </w:r>
    </w:p>
    <w:p w14:paraId="7640B680" w14:textId="21205211" w:rsidR="001F15DE" w:rsidRDefault="00FE4FBF" w:rsidP="00582947">
      <w:pPr>
        <w:pStyle w:val="Caption"/>
        <w:jc w:val="center"/>
        <w:rPr>
          <w:lang w:val="en-US"/>
        </w:rPr>
      </w:pPr>
      <w:bookmarkStart w:id="32"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14</w:t>
      </w:r>
      <w:r>
        <w:fldChar w:fldCharType="end"/>
      </w:r>
      <w:bookmarkEnd w:id="32"/>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7"/>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63D20366" w:rsidR="002B28DD" w:rsidRPr="002451CC" w:rsidRDefault="002B28DD" w:rsidP="002B28DD">
      <w:pPr>
        <w:pStyle w:val="Caption"/>
        <w:jc w:val="center"/>
        <w:rPr>
          <w:lang w:val="en-US"/>
        </w:rPr>
      </w:pPr>
      <w:bookmarkStart w:id="33"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8E32F3" w:rsidRPr="00C52110">
        <w:rPr>
          <w:noProof/>
          <w:lang w:val="en-US"/>
        </w:rPr>
        <w:t>15</w:t>
      </w:r>
      <w:r>
        <w:fldChar w:fldCharType="end"/>
      </w:r>
      <w:bookmarkEnd w:id="33"/>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FF6B9E">
        <w:rPr>
          <w:lang w:val="en-US"/>
        </w:rPr>
        <w:t>-</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8"/>
                    <a:stretch>
                      <a:fillRect/>
                    </a:stretch>
                  </pic:blipFill>
                  <pic:spPr>
                    <a:xfrm>
                      <a:off x="0" y="0"/>
                      <a:ext cx="4755976" cy="850840"/>
                    </a:xfrm>
                    <a:prstGeom prst="rect">
                      <a:avLst/>
                    </a:prstGeom>
                  </pic:spPr>
                </pic:pic>
              </a:graphicData>
            </a:graphic>
          </wp:inline>
        </w:drawing>
      </w:r>
    </w:p>
    <w:p w14:paraId="4B0D646A" w14:textId="2144F288"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Pr="00C52110">
        <w:rPr>
          <w:noProof/>
          <w:lang w:val="en-US"/>
        </w:rPr>
        <w:t>16</w:t>
      </w:r>
      <w:r>
        <w:fldChar w:fldCharType="end"/>
      </w:r>
      <w:r>
        <w:rPr>
          <w:lang w:val="en-US"/>
        </w:rPr>
        <w:t xml:space="preserve">. </w:t>
      </w:r>
      <w:r w:rsidRPr="001C0C39">
        <w:rPr>
          <w:lang w:val="en-US"/>
        </w:rPr>
        <w:t>The phase test score and the probability of false identification.</w:t>
      </w:r>
    </w:p>
    <w:p w14:paraId="349C36BA" w14:textId="23E3E35F" w:rsidR="0028517A" w:rsidRDefault="0028517A" w:rsidP="0028517A">
      <w:pPr>
        <w:pStyle w:val="Heading2"/>
        <w:rPr>
          <w:lang w:val="en-US"/>
        </w:rPr>
      </w:pPr>
      <w:r>
        <w:rPr>
          <w:lang w:val="en-US"/>
        </w:rPr>
        <w:t>Citation</w:t>
      </w:r>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39"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0" w:history="1">
        <w:r w:rsidRPr="007E383C">
          <w:rPr>
            <w:rStyle w:val="Hyperlink"/>
            <w:lang w:val="en-US"/>
          </w:rPr>
          <w:t>http://www.jstor.org/stable/26362188</w:t>
        </w:r>
      </w:hyperlink>
    </w:p>
    <w:p w14:paraId="1681C8B5" w14:textId="72A2CE8A" w:rsidR="0028517A" w:rsidRDefault="00451D29" w:rsidP="00451D29">
      <w:pPr>
        <w:pStyle w:val="Heading2"/>
        <w:rPr>
          <w:lang w:val="en-US"/>
        </w:rPr>
      </w:pPr>
      <w:r>
        <w:rPr>
          <w:lang w:val="en-US"/>
        </w:rPr>
        <w:t>License</w:t>
      </w:r>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r>
        <w:rPr>
          <w:lang w:val="en-US"/>
        </w:rPr>
        <w:fldChar w:fldCharType="begin"/>
      </w:r>
      <w:r>
        <w:rPr>
          <w:lang w:val="en-US"/>
        </w:rPr>
        <w:instrText>HYPERLINK "</w:instrText>
      </w:r>
      <w:r w:rsidRPr="00451D29">
        <w:rPr>
          <w:lang w:val="en-US"/>
        </w:rPr>
        <w:instrText>https://github.com/CSAFE</w:instrText>
      </w:r>
      <w:r w:rsidRPr="00451D29">
        <w:rPr>
          <w:lang w:val="en-US"/>
        </w:rPr>
        <w:instrText>-</w:instrText>
      </w:r>
      <w:r w:rsidRPr="00451D29">
        <w:rPr>
          <w:lang w:val="en-US"/>
        </w:rPr>
        <w:instrText>ISU/bulletAnalyzr/blob/main/LICENSE.md</w:instrText>
      </w:r>
      <w:r>
        <w:rPr>
          <w:lang w:val="en-US"/>
        </w:rPr>
        <w:instrText>"</w:instrText>
      </w:r>
      <w:r>
        <w:rPr>
          <w:lang w:val="en-US"/>
        </w:rPr>
        <w:fldChar w:fldCharType="separate"/>
      </w:r>
      <w:r w:rsidRPr="007E383C">
        <w:rPr>
          <w:rStyle w:val="Hyperlink"/>
          <w:lang w:val="en-US"/>
        </w:rPr>
        <w:t>https://github.com/CSAFE</w:t>
      </w:r>
      <w:r w:rsidRPr="007E383C">
        <w:rPr>
          <w:rStyle w:val="Hyperlink"/>
          <w:lang w:val="en-US"/>
        </w:rPr>
        <w:t>-</w:t>
      </w:r>
      <w:r w:rsidRPr="007E383C">
        <w:rPr>
          <w:rStyle w:val="Hyperlink"/>
          <w:lang w:val="en-US"/>
        </w:rPr>
        <w:t>I</w:t>
      </w:r>
      <w:r w:rsidRPr="007E383C">
        <w:rPr>
          <w:rStyle w:val="Hyperlink"/>
          <w:lang w:val="en-US"/>
        </w:rPr>
        <w:t>SU/bulletAnalyzr/blob/main/LICENSE.md</w:t>
      </w:r>
      <w:r>
        <w:rPr>
          <w:lang w:val="en-US"/>
        </w:rPr>
        <w:fldChar w:fldCharType="end"/>
      </w:r>
      <w:r>
        <w:rPr>
          <w:lang w:val="en-US"/>
        </w:rPr>
        <w:t>.</w:t>
      </w:r>
    </w:p>
    <w:p w14:paraId="29FE5C3B" w14:textId="77777777" w:rsidR="00451D29" w:rsidRPr="00451D29" w:rsidRDefault="00451D29" w:rsidP="00451D29">
      <w:pPr>
        <w:rPr>
          <w:lang w:val="en-US"/>
        </w:rPr>
      </w:pPr>
    </w:p>
    <w:sectPr w:rsidR="00451D29" w:rsidRPr="00451D29">
      <w:footerReference w:type="default" r:id="rId41"/>
      <w:headerReference w:type="first" r:id="rId42"/>
      <w:footerReference w:type="first" r:id="rId43"/>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0BB18" w14:textId="77777777" w:rsidR="009A74C4" w:rsidRDefault="009A74C4" w:rsidP="00E40B43">
      <w:r>
        <w:separator/>
      </w:r>
    </w:p>
  </w:endnote>
  <w:endnote w:type="continuationSeparator" w:id="0">
    <w:p w14:paraId="78146AEB" w14:textId="77777777" w:rsidR="009A74C4" w:rsidRDefault="009A74C4"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2BF4A08-5A96-F348-9C14-B950B2046BF3}"/>
  </w:font>
  <w:font w:name="Times New Roman">
    <w:panose1 w:val="02020603050405020304"/>
    <w:charset w:val="00"/>
    <w:family w:val="roman"/>
    <w:pitch w:val="variable"/>
    <w:sig w:usb0="E0002EFF" w:usb1="C000785B" w:usb2="00000009" w:usb3="00000000" w:csb0="000001FF" w:csb1="00000000"/>
    <w:embedRegular r:id="rId2" w:fontKey="{D5609E02-BDD5-6541-B4DC-A815C2DB4C5E}"/>
    <w:embedBold r:id="rId3" w:fontKey="{9810459C-F068-104F-A5FA-FE7FA022E556}"/>
    <w:embedItalic r:id="rId4" w:fontKey="{42868296-A14C-1542-BECD-F00113CFF45D}"/>
    <w:embedBoldItalic r:id="rId5" w:fontKey="{9913D97E-A6D4-404E-B0ED-9E83EB69F335}"/>
  </w:font>
  <w:font w:name="Courier New">
    <w:panose1 w:val="02070309020205020404"/>
    <w:charset w:val="00"/>
    <w:family w:val="modern"/>
    <w:pitch w:val="fixed"/>
    <w:sig w:usb0="E0002EFF" w:usb1="C0007843" w:usb2="00000009" w:usb3="00000000" w:csb0="000001FF" w:csb1="00000000"/>
    <w:embedRegular r:id="rId6" w:fontKey="{C2C17414-127D-3B4D-B8A7-54CF82744311}"/>
  </w:font>
  <w:font w:name="Wingdings">
    <w:panose1 w:val="05000000000000000000"/>
    <w:charset w:val="4D"/>
    <w:family w:val="decorative"/>
    <w:pitch w:val="variable"/>
    <w:sig w:usb0="00000003" w:usb1="00000000" w:usb2="00000000" w:usb3="00000000" w:csb0="80000001" w:csb1="00000000"/>
    <w:embedRegular r:id="rId7" w:fontKey="{34D29F43-A655-BD41-9C95-5B2F87451342}"/>
  </w:font>
  <w:font w:name="Arial">
    <w:panose1 w:val="020B0604020202020204"/>
    <w:charset w:val="00"/>
    <w:family w:val="swiss"/>
    <w:pitch w:val="variable"/>
    <w:sig w:usb0="E0002EFF" w:usb1="C000785B" w:usb2="00000009" w:usb3="00000000" w:csb0="000001FF" w:csb1="00000000"/>
    <w:embedRegular r:id="rId8" w:fontKey="{5AA562D6-C9FF-3949-BB8A-1BC409C9DF17}"/>
    <w:embedBold r:id="rId9" w:fontKey="{44FBD765-B245-3244-B039-6BB10990874C}"/>
    <w:embedItalic r:id="rId10" w:fontKey="{38FE2BAF-FFC9-774A-8A5C-9B751FE38EC5}"/>
  </w:font>
  <w:font w:name="Montserrat">
    <w:panose1 w:val="00000500000000000000"/>
    <w:charset w:val="00"/>
    <w:family w:val="auto"/>
    <w:pitch w:val="variable"/>
    <w:sig w:usb0="A00002FF" w:usb1="4000247B" w:usb2="00000000" w:usb3="00000000" w:csb0="00000197" w:csb1="00000000"/>
    <w:embedRegular r:id="rId11" w:fontKey="{F657127D-545B-B74D-B1D3-3AF35C5CE2E0}"/>
    <w:embedBold r:id="rId12" w:fontKey="{BF212AFF-F0B8-AE4D-9A63-C5D6FE8171D9}"/>
    <w:embedItalic r:id="rId13" w:fontKey="{781C5B69-4BE1-FD49-9C99-705D9118F066}"/>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D16B1F21-0909-4D47-BE71-1B82101C5F4D}"/>
    <w:embedItalic r:id="rId15" w:fontKey="{80038368-C587-9148-8C61-CEF3CC2FEEA7}"/>
  </w:font>
  <w:font w:name="Montserrat Light">
    <w:panose1 w:val="00000400000000000000"/>
    <w:charset w:val="00"/>
    <w:family w:val="auto"/>
    <w:pitch w:val="variable"/>
    <w:sig w:usb0="A00002FF" w:usb1="4000247B" w:usb2="00000000" w:usb3="00000000" w:csb0="00000197" w:csb1="00000000"/>
    <w:embedItalic r:id="rId16" w:fontKey="{276A5FD4-00E8-9A4B-9591-DEDCCE2FD6D4}"/>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6A16E4E2-01AC-D94C-8DAB-F385CDF8141E}"/>
  </w:font>
  <w:font w:name="Consolas">
    <w:panose1 w:val="020B0609020204030204"/>
    <w:charset w:val="00"/>
    <w:family w:val="modern"/>
    <w:pitch w:val="fixed"/>
    <w:sig w:usb0="E10006FF" w:usb1="4000FCFF" w:usb2="00000009" w:usb3="00000000" w:csb0="0000019F" w:csb1="00000000"/>
    <w:embedRegular r:id="rId18" w:fontKey="{95EA8DC4-83AB-9143-94D0-58B08EA567DB}"/>
  </w:font>
  <w:font w:name="Trebuchet MS">
    <w:panose1 w:val="020B0603020202020204"/>
    <w:charset w:val="00"/>
    <w:family w:val="swiss"/>
    <w:pitch w:val="variable"/>
    <w:sig w:usb0="00000687" w:usb1="00000000" w:usb2="00000000" w:usb3="00000000" w:csb0="0000009F" w:csb1="00000000"/>
    <w:embedRegular r:id="rId19" w:fontKey="{C0D2EC8F-0FDA-814A-A6A3-51DDA3A22AD0}"/>
  </w:font>
  <w:font w:name="Calibri">
    <w:panose1 w:val="020F0502020204030204"/>
    <w:charset w:val="00"/>
    <w:family w:val="swiss"/>
    <w:pitch w:val="variable"/>
    <w:sig w:usb0="E4002EFF" w:usb1="C200247B" w:usb2="00000009" w:usb3="00000000" w:csb0="000001FF" w:csb1="00000000"/>
    <w:embedRegular r:id="rId20" w:fontKey="{5E2EF4DB-77C6-244C-99F0-4BE4557748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41566" w14:textId="77777777" w:rsidR="009A74C4" w:rsidRDefault="009A74C4" w:rsidP="00E40B43">
      <w:r>
        <w:separator/>
      </w:r>
    </w:p>
  </w:footnote>
  <w:footnote w:type="continuationSeparator" w:id="0">
    <w:p w14:paraId="2CAC4BB6" w14:textId="77777777" w:rsidR="009A74C4" w:rsidRDefault="009A74C4"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9"/>
  </w:num>
  <w:num w:numId="2" w16cid:durableId="1826777057">
    <w:abstractNumId w:val="14"/>
  </w:num>
  <w:num w:numId="3" w16cid:durableId="713384979">
    <w:abstractNumId w:val="24"/>
  </w:num>
  <w:num w:numId="4" w16cid:durableId="303046299">
    <w:abstractNumId w:val="19"/>
  </w:num>
  <w:num w:numId="5" w16cid:durableId="1736079832">
    <w:abstractNumId w:val="8"/>
  </w:num>
  <w:num w:numId="6" w16cid:durableId="1039090129">
    <w:abstractNumId w:val="7"/>
  </w:num>
  <w:num w:numId="7" w16cid:durableId="1103770285">
    <w:abstractNumId w:val="18"/>
  </w:num>
  <w:num w:numId="8" w16cid:durableId="621306232">
    <w:abstractNumId w:val="1"/>
  </w:num>
  <w:num w:numId="9" w16cid:durableId="1927299096">
    <w:abstractNumId w:val="23"/>
  </w:num>
  <w:num w:numId="10" w16cid:durableId="632752323">
    <w:abstractNumId w:val="21"/>
  </w:num>
  <w:num w:numId="11" w16cid:durableId="520290413">
    <w:abstractNumId w:val="12"/>
  </w:num>
  <w:num w:numId="12" w16cid:durableId="190266732">
    <w:abstractNumId w:val="11"/>
  </w:num>
  <w:num w:numId="13" w16cid:durableId="94054629">
    <w:abstractNumId w:val="6"/>
  </w:num>
  <w:num w:numId="14" w16cid:durableId="1701397193">
    <w:abstractNumId w:val="4"/>
  </w:num>
  <w:num w:numId="15" w16cid:durableId="1666013232">
    <w:abstractNumId w:val="2"/>
  </w:num>
  <w:num w:numId="16" w16cid:durableId="815952859">
    <w:abstractNumId w:val="17"/>
  </w:num>
  <w:num w:numId="17" w16cid:durableId="776216434">
    <w:abstractNumId w:val="15"/>
  </w:num>
  <w:num w:numId="18" w16cid:durableId="1265193382">
    <w:abstractNumId w:val="22"/>
  </w:num>
  <w:num w:numId="19" w16cid:durableId="1715545747">
    <w:abstractNumId w:val="3"/>
  </w:num>
  <w:num w:numId="20" w16cid:durableId="188374779">
    <w:abstractNumId w:val="10"/>
  </w:num>
  <w:num w:numId="21" w16cid:durableId="672336429">
    <w:abstractNumId w:val="0"/>
  </w:num>
  <w:num w:numId="22" w16cid:durableId="1843813300">
    <w:abstractNumId w:val="16"/>
  </w:num>
  <w:num w:numId="23" w16cid:durableId="1788044272">
    <w:abstractNumId w:val="13"/>
  </w:num>
  <w:num w:numId="24" w16cid:durableId="515197720">
    <w:abstractNumId w:val="5"/>
  </w:num>
  <w:num w:numId="25" w16cid:durableId="176976648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146CC7"/>
    <w:rsid w:val="00150249"/>
    <w:rsid w:val="00192354"/>
    <w:rsid w:val="001931A3"/>
    <w:rsid w:val="001E2E4C"/>
    <w:rsid w:val="001E74AA"/>
    <w:rsid w:val="001F15DE"/>
    <w:rsid w:val="001F52CB"/>
    <w:rsid w:val="001F6F13"/>
    <w:rsid w:val="00210563"/>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552EA"/>
    <w:rsid w:val="003D5255"/>
    <w:rsid w:val="003E075B"/>
    <w:rsid w:val="003E15E0"/>
    <w:rsid w:val="00422D86"/>
    <w:rsid w:val="00430B1B"/>
    <w:rsid w:val="004507CC"/>
    <w:rsid w:val="00451D29"/>
    <w:rsid w:val="004552AD"/>
    <w:rsid w:val="00470B01"/>
    <w:rsid w:val="0049720E"/>
    <w:rsid w:val="004B7C7A"/>
    <w:rsid w:val="004E1007"/>
    <w:rsid w:val="004E7DB9"/>
    <w:rsid w:val="00582947"/>
    <w:rsid w:val="005A1C89"/>
    <w:rsid w:val="005E0845"/>
    <w:rsid w:val="005E4DA7"/>
    <w:rsid w:val="00605D3A"/>
    <w:rsid w:val="00611E49"/>
    <w:rsid w:val="0062078B"/>
    <w:rsid w:val="006702A3"/>
    <w:rsid w:val="006A226B"/>
    <w:rsid w:val="006D484D"/>
    <w:rsid w:val="006E1639"/>
    <w:rsid w:val="00717DE7"/>
    <w:rsid w:val="007371B5"/>
    <w:rsid w:val="00766B03"/>
    <w:rsid w:val="00783DBA"/>
    <w:rsid w:val="007F1569"/>
    <w:rsid w:val="007F6973"/>
    <w:rsid w:val="00801F10"/>
    <w:rsid w:val="00805A4D"/>
    <w:rsid w:val="0084419B"/>
    <w:rsid w:val="008A1BCC"/>
    <w:rsid w:val="008D1582"/>
    <w:rsid w:val="008E32F3"/>
    <w:rsid w:val="008F070B"/>
    <w:rsid w:val="00930CE4"/>
    <w:rsid w:val="009551D7"/>
    <w:rsid w:val="00957D7D"/>
    <w:rsid w:val="009A74C4"/>
    <w:rsid w:val="009E20A4"/>
    <w:rsid w:val="00A22673"/>
    <w:rsid w:val="00A26FF1"/>
    <w:rsid w:val="00A67E02"/>
    <w:rsid w:val="00A743A3"/>
    <w:rsid w:val="00A86057"/>
    <w:rsid w:val="00AB23F8"/>
    <w:rsid w:val="00AC7642"/>
    <w:rsid w:val="00B2492A"/>
    <w:rsid w:val="00B60558"/>
    <w:rsid w:val="00B62C54"/>
    <w:rsid w:val="00B96437"/>
    <w:rsid w:val="00BE66E5"/>
    <w:rsid w:val="00C216C0"/>
    <w:rsid w:val="00C406BE"/>
    <w:rsid w:val="00C52110"/>
    <w:rsid w:val="00C94BAC"/>
    <w:rsid w:val="00CA49E2"/>
    <w:rsid w:val="00CB2530"/>
    <w:rsid w:val="00CD533B"/>
    <w:rsid w:val="00D32B94"/>
    <w:rsid w:val="00DB2628"/>
    <w:rsid w:val="00DC0A92"/>
    <w:rsid w:val="00DC54FA"/>
    <w:rsid w:val="00E40B43"/>
    <w:rsid w:val="00E63D44"/>
    <w:rsid w:val="00E83D2E"/>
    <w:rsid w:val="00E9185C"/>
    <w:rsid w:val="00E943C8"/>
    <w:rsid w:val="00EA5739"/>
    <w:rsid w:val="00EF7E44"/>
    <w:rsid w:val="00F234AB"/>
    <w:rsid w:val="00F251B9"/>
    <w:rsid w:val="00F3661D"/>
    <w:rsid w:val="00F50A80"/>
    <w:rsid w:val="00F733C5"/>
    <w:rsid w:val="00F775F8"/>
    <w:rsid w:val="00F80CA6"/>
    <w:rsid w:val="00F8473F"/>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E40B43"/>
    <w:pPr>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ike/grooveFinder"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doi.org/10.1093/lpr/mgx018"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www.jstor.org/stable/26362188"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0.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s://cran.r-project.org/"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00.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0.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hyperlink" Target="https://github.com/CSAFE-ISU/bulletAnalyzr"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13</Pages>
  <Words>2077</Words>
  <Characters>11844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42</cp:revision>
  <cp:lastPrinted>2025-10-08T20:15:00Z</cp:lastPrinted>
  <dcterms:created xsi:type="dcterms:W3CDTF">2025-10-08T20:15:00Z</dcterms:created>
  <dcterms:modified xsi:type="dcterms:W3CDTF">2025-11-21T21:23:00Z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