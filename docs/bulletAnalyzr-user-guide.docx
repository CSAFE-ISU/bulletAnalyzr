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31933"/>
      <w:r>
        <w:rPr>
          <w:lang w:val="en-US"/>
        </w:rPr>
        <w:t>TABLE OF CONTENTS</w:t>
      </w:r>
      <w:bookmarkEnd w:id="0"/>
    </w:p>
    <w:p w14:paraId="49134BC7" w14:textId="21ADC43B" w:rsidR="008B3EE5"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631933" w:history="1">
        <w:r w:rsidR="008B3EE5" w:rsidRPr="00657A21">
          <w:rPr>
            <w:rStyle w:val="Hyperlink"/>
            <w:noProof/>
            <w:lang w:val="en-US"/>
          </w:rPr>
          <w:t>TABLE OF CONTENTS</w:t>
        </w:r>
        <w:r w:rsidR="008B3EE5">
          <w:rPr>
            <w:noProof/>
            <w:webHidden/>
          </w:rPr>
          <w:t xml:space="preserve"> </w:t>
        </w:r>
        <w:r w:rsidR="008B3EE5">
          <w:rPr>
            <w:noProof/>
            <w:webHidden/>
          </w:rPr>
          <w:fldChar w:fldCharType="begin"/>
        </w:r>
        <w:r w:rsidR="008B3EE5">
          <w:rPr>
            <w:noProof/>
            <w:webHidden/>
          </w:rPr>
          <w:instrText xml:space="preserve"> PAGEREF _Toc214631933 \h </w:instrText>
        </w:r>
        <w:r w:rsidR="008B3EE5">
          <w:rPr>
            <w:noProof/>
            <w:webHidden/>
          </w:rPr>
        </w:r>
        <w:r w:rsidR="008B3EE5">
          <w:rPr>
            <w:noProof/>
            <w:webHidden/>
          </w:rPr>
          <w:fldChar w:fldCharType="separate"/>
        </w:r>
        <w:r w:rsidR="008B3EE5">
          <w:rPr>
            <w:noProof/>
            <w:webHidden/>
          </w:rPr>
          <w:t>1</w:t>
        </w:r>
        <w:r w:rsidR="008B3EE5">
          <w:rPr>
            <w:noProof/>
            <w:webHidden/>
          </w:rPr>
          <w:fldChar w:fldCharType="end"/>
        </w:r>
      </w:hyperlink>
    </w:p>
    <w:p w14:paraId="044EDB7A" w14:textId="1F5657A4"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4" w:history="1">
        <w:r w:rsidRPr="00657A21">
          <w:rPr>
            <w:rStyle w:val="Hyperlink"/>
            <w:noProof/>
            <w:lang w:val="en-US"/>
          </w:rPr>
          <w:t>Introduction</w:t>
        </w:r>
        <w:r>
          <w:rPr>
            <w:noProof/>
            <w:webHidden/>
          </w:rPr>
          <w:t xml:space="preserve"> </w:t>
        </w:r>
        <w:r>
          <w:rPr>
            <w:noProof/>
            <w:webHidden/>
          </w:rPr>
          <w:fldChar w:fldCharType="begin"/>
        </w:r>
        <w:r>
          <w:rPr>
            <w:noProof/>
            <w:webHidden/>
          </w:rPr>
          <w:instrText xml:space="preserve"> PAGEREF _Toc214631934 \h </w:instrText>
        </w:r>
        <w:r>
          <w:rPr>
            <w:noProof/>
            <w:webHidden/>
          </w:rPr>
        </w:r>
        <w:r>
          <w:rPr>
            <w:noProof/>
            <w:webHidden/>
          </w:rPr>
          <w:fldChar w:fldCharType="separate"/>
        </w:r>
        <w:r>
          <w:rPr>
            <w:noProof/>
            <w:webHidden/>
          </w:rPr>
          <w:t>1</w:t>
        </w:r>
        <w:r>
          <w:rPr>
            <w:noProof/>
            <w:webHidden/>
          </w:rPr>
          <w:fldChar w:fldCharType="end"/>
        </w:r>
      </w:hyperlink>
    </w:p>
    <w:p w14:paraId="6046840D" w14:textId="45426110"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5" w:history="1">
        <w:r w:rsidRPr="00657A21">
          <w:rPr>
            <w:rStyle w:val="Hyperlink"/>
            <w:noProof/>
            <w:lang w:val="en-US"/>
          </w:rPr>
          <w:t>Requirements</w:t>
        </w:r>
        <w:r>
          <w:rPr>
            <w:noProof/>
            <w:webHidden/>
          </w:rPr>
          <w:t xml:space="preserve"> </w:t>
        </w:r>
        <w:r>
          <w:rPr>
            <w:noProof/>
            <w:webHidden/>
          </w:rPr>
          <w:fldChar w:fldCharType="begin"/>
        </w:r>
        <w:r>
          <w:rPr>
            <w:noProof/>
            <w:webHidden/>
          </w:rPr>
          <w:instrText xml:space="preserve"> PAGEREF _Toc214631935 \h </w:instrText>
        </w:r>
        <w:r>
          <w:rPr>
            <w:noProof/>
            <w:webHidden/>
          </w:rPr>
        </w:r>
        <w:r>
          <w:rPr>
            <w:noProof/>
            <w:webHidden/>
          </w:rPr>
          <w:fldChar w:fldCharType="separate"/>
        </w:r>
        <w:r>
          <w:rPr>
            <w:noProof/>
            <w:webHidden/>
          </w:rPr>
          <w:t>2</w:t>
        </w:r>
        <w:r>
          <w:rPr>
            <w:noProof/>
            <w:webHidden/>
          </w:rPr>
          <w:fldChar w:fldCharType="end"/>
        </w:r>
      </w:hyperlink>
    </w:p>
    <w:p w14:paraId="0C44D16D" w14:textId="76B90DD6"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6" w:history="1">
        <w:r w:rsidRPr="00657A21">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_Toc214631936 \h </w:instrText>
        </w:r>
        <w:r>
          <w:rPr>
            <w:noProof/>
            <w:webHidden/>
          </w:rPr>
        </w:r>
        <w:r>
          <w:rPr>
            <w:noProof/>
            <w:webHidden/>
          </w:rPr>
          <w:fldChar w:fldCharType="separate"/>
        </w:r>
        <w:r>
          <w:rPr>
            <w:noProof/>
            <w:webHidden/>
          </w:rPr>
          <w:t>2</w:t>
        </w:r>
        <w:r>
          <w:rPr>
            <w:noProof/>
            <w:webHidden/>
          </w:rPr>
          <w:fldChar w:fldCharType="end"/>
        </w:r>
      </w:hyperlink>
    </w:p>
    <w:p w14:paraId="4722E8E3" w14:textId="2FEFA638"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7" w:history="1">
        <w:r w:rsidRPr="00657A21">
          <w:rPr>
            <w:rStyle w:val="Hyperlink"/>
            <w:noProof/>
            <w:lang w:val="en-US"/>
          </w:rPr>
          <w:t>Installation</w:t>
        </w:r>
        <w:r>
          <w:rPr>
            <w:noProof/>
            <w:webHidden/>
          </w:rPr>
          <w:t xml:space="preserve"> </w:t>
        </w:r>
        <w:r>
          <w:rPr>
            <w:noProof/>
            <w:webHidden/>
          </w:rPr>
          <w:fldChar w:fldCharType="begin"/>
        </w:r>
        <w:r>
          <w:rPr>
            <w:noProof/>
            <w:webHidden/>
          </w:rPr>
          <w:instrText xml:space="preserve"> PAGEREF _Toc214631937 \h </w:instrText>
        </w:r>
        <w:r>
          <w:rPr>
            <w:noProof/>
            <w:webHidden/>
          </w:rPr>
        </w:r>
        <w:r>
          <w:rPr>
            <w:noProof/>
            <w:webHidden/>
          </w:rPr>
          <w:fldChar w:fldCharType="separate"/>
        </w:r>
        <w:r>
          <w:rPr>
            <w:noProof/>
            <w:webHidden/>
          </w:rPr>
          <w:t>3</w:t>
        </w:r>
        <w:r>
          <w:rPr>
            <w:noProof/>
            <w:webHidden/>
          </w:rPr>
          <w:fldChar w:fldCharType="end"/>
        </w:r>
      </w:hyperlink>
    </w:p>
    <w:p w14:paraId="214D1F56" w14:textId="02CDE33A"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38" w:history="1">
        <w:r w:rsidRPr="00657A21">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_Toc214631938 \h </w:instrText>
        </w:r>
        <w:r>
          <w:rPr>
            <w:noProof/>
            <w:webHidden/>
          </w:rPr>
        </w:r>
        <w:r>
          <w:rPr>
            <w:noProof/>
            <w:webHidden/>
          </w:rPr>
          <w:fldChar w:fldCharType="separate"/>
        </w:r>
        <w:r>
          <w:rPr>
            <w:noProof/>
            <w:webHidden/>
          </w:rPr>
          <w:t>3</w:t>
        </w:r>
        <w:r>
          <w:rPr>
            <w:noProof/>
            <w:webHidden/>
          </w:rPr>
          <w:fldChar w:fldCharType="end"/>
        </w:r>
      </w:hyperlink>
    </w:p>
    <w:p w14:paraId="26B7FC09" w14:textId="2E345019"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39" w:history="1">
        <w:r w:rsidRPr="00657A21">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_Toc214631939 \h </w:instrText>
        </w:r>
        <w:r>
          <w:rPr>
            <w:noProof/>
            <w:webHidden/>
          </w:rPr>
        </w:r>
        <w:r>
          <w:rPr>
            <w:noProof/>
            <w:webHidden/>
          </w:rPr>
          <w:fldChar w:fldCharType="separate"/>
        </w:r>
        <w:r>
          <w:rPr>
            <w:noProof/>
            <w:webHidden/>
          </w:rPr>
          <w:t>3</w:t>
        </w:r>
        <w:r>
          <w:rPr>
            <w:noProof/>
            <w:webHidden/>
          </w:rPr>
          <w:fldChar w:fldCharType="end"/>
        </w:r>
      </w:hyperlink>
    </w:p>
    <w:p w14:paraId="7B4CBE48" w14:textId="7B018D63"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0" w:history="1">
        <w:r w:rsidRPr="00657A21">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_Toc214631940 \h </w:instrText>
        </w:r>
        <w:r>
          <w:rPr>
            <w:noProof/>
            <w:webHidden/>
          </w:rPr>
        </w:r>
        <w:r>
          <w:rPr>
            <w:noProof/>
            <w:webHidden/>
          </w:rPr>
          <w:fldChar w:fldCharType="separate"/>
        </w:r>
        <w:r>
          <w:rPr>
            <w:noProof/>
            <w:webHidden/>
          </w:rPr>
          <w:t>5</w:t>
        </w:r>
        <w:r>
          <w:rPr>
            <w:noProof/>
            <w:webHidden/>
          </w:rPr>
          <w:fldChar w:fldCharType="end"/>
        </w:r>
      </w:hyperlink>
    </w:p>
    <w:p w14:paraId="4A2CC844" w14:textId="03B4A5D1"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41" w:history="1">
        <w:r w:rsidRPr="00657A21">
          <w:rPr>
            <w:rStyle w:val="Hyperlink"/>
            <w:noProof/>
            <w:lang w:val="en-US"/>
          </w:rPr>
          <w:t>Walkthrough</w:t>
        </w:r>
        <w:r>
          <w:rPr>
            <w:noProof/>
            <w:webHidden/>
          </w:rPr>
          <w:t xml:space="preserve"> </w:t>
        </w:r>
        <w:r>
          <w:rPr>
            <w:noProof/>
            <w:webHidden/>
          </w:rPr>
          <w:fldChar w:fldCharType="begin"/>
        </w:r>
        <w:r>
          <w:rPr>
            <w:noProof/>
            <w:webHidden/>
          </w:rPr>
          <w:instrText xml:space="preserve"> PAGEREF _Toc214631941 \h </w:instrText>
        </w:r>
        <w:r>
          <w:rPr>
            <w:noProof/>
            <w:webHidden/>
          </w:rPr>
        </w:r>
        <w:r>
          <w:rPr>
            <w:noProof/>
            <w:webHidden/>
          </w:rPr>
          <w:fldChar w:fldCharType="separate"/>
        </w:r>
        <w:r>
          <w:rPr>
            <w:noProof/>
            <w:webHidden/>
          </w:rPr>
          <w:t>7</w:t>
        </w:r>
        <w:r>
          <w:rPr>
            <w:noProof/>
            <w:webHidden/>
          </w:rPr>
          <w:fldChar w:fldCharType="end"/>
        </w:r>
      </w:hyperlink>
    </w:p>
    <w:p w14:paraId="330BB923" w14:textId="66E8A348"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2" w:history="1">
        <w:r w:rsidRPr="00657A21">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_Toc214631942 \h </w:instrText>
        </w:r>
        <w:r>
          <w:rPr>
            <w:noProof/>
            <w:webHidden/>
          </w:rPr>
        </w:r>
        <w:r>
          <w:rPr>
            <w:noProof/>
            <w:webHidden/>
          </w:rPr>
          <w:fldChar w:fldCharType="separate"/>
        </w:r>
        <w:r>
          <w:rPr>
            <w:noProof/>
            <w:webHidden/>
          </w:rPr>
          <w:t>7</w:t>
        </w:r>
        <w:r>
          <w:rPr>
            <w:noProof/>
            <w:webHidden/>
          </w:rPr>
          <w:fldChar w:fldCharType="end"/>
        </w:r>
      </w:hyperlink>
    </w:p>
    <w:p w14:paraId="63CA44C9" w14:textId="241BDF35"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3" w:history="1">
        <w:r w:rsidRPr="00657A21">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_Toc214631943 \h </w:instrText>
        </w:r>
        <w:r>
          <w:rPr>
            <w:noProof/>
            <w:webHidden/>
          </w:rPr>
        </w:r>
        <w:r>
          <w:rPr>
            <w:noProof/>
            <w:webHidden/>
          </w:rPr>
          <w:fldChar w:fldCharType="separate"/>
        </w:r>
        <w:r>
          <w:rPr>
            <w:noProof/>
            <w:webHidden/>
          </w:rPr>
          <w:t>8</w:t>
        </w:r>
        <w:r>
          <w:rPr>
            <w:noProof/>
            <w:webHidden/>
          </w:rPr>
          <w:fldChar w:fldCharType="end"/>
        </w:r>
      </w:hyperlink>
    </w:p>
    <w:p w14:paraId="61BDC163" w14:textId="55ACE73E"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4" w:history="1">
        <w:r w:rsidRPr="00657A21">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_Toc214631944 \h </w:instrText>
        </w:r>
        <w:r>
          <w:rPr>
            <w:noProof/>
            <w:webHidden/>
          </w:rPr>
        </w:r>
        <w:r>
          <w:rPr>
            <w:noProof/>
            <w:webHidden/>
          </w:rPr>
          <w:fldChar w:fldCharType="separate"/>
        </w:r>
        <w:r>
          <w:rPr>
            <w:noProof/>
            <w:webHidden/>
          </w:rPr>
          <w:t>9</w:t>
        </w:r>
        <w:r>
          <w:rPr>
            <w:noProof/>
            <w:webHidden/>
          </w:rPr>
          <w:fldChar w:fldCharType="end"/>
        </w:r>
      </w:hyperlink>
    </w:p>
    <w:p w14:paraId="47B0E229" w14:textId="03B56754"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5" w:history="1">
        <w:r w:rsidRPr="00657A21">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_Toc214631945 \h </w:instrText>
        </w:r>
        <w:r>
          <w:rPr>
            <w:noProof/>
            <w:webHidden/>
          </w:rPr>
        </w:r>
        <w:r>
          <w:rPr>
            <w:noProof/>
            <w:webHidden/>
          </w:rPr>
          <w:fldChar w:fldCharType="separate"/>
        </w:r>
        <w:r>
          <w:rPr>
            <w:noProof/>
            <w:webHidden/>
          </w:rPr>
          <w:t>9</w:t>
        </w:r>
        <w:r>
          <w:rPr>
            <w:noProof/>
            <w:webHidden/>
          </w:rPr>
          <w:fldChar w:fldCharType="end"/>
        </w:r>
      </w:hyperlink>
    </w:p>
    <w:p w14:paraId="67E107A6" w14:textId="60CE872E"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6" w:history="1">
        <w:r w:rsidRPr="00657A21">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_Toc214631946 \h </w:instrText>
        </w:r>
        <w:r>
          <w:rPr>
            <w:noProof/>
            <w:webHidden/>
          </w:rPr>
        </w:r>
        <w:r>
          <w:rPr>
            <w:noProof/>
            <w:webHidden/>
          </w:rPr>
          <w:fldChar w:fldCharType="separate"/>
        </w:r>
        <w:r>
          <w:rPr>
            <w:noProof/>
            <w:webHidden/>
          </w:rPr>
          <w:t>10</w:t>
        </w:r>
        <w:r>
          <w:rPr>
            <w:noProof/>
            <w:webHidden/>
          </w:rPr>
          <w:fldChar w:fldCharType="end"/>
        </w:r>
      </w:hyperlink>
    </w:p>
    <w:p w14:paraId="3EEF5375" w14:textId="17C1B074"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47" w:history="1">
        <w:r w:rsidRPr="00657A21">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_Toc214631947 \h </w:instrText>
        </w:r>
        <w:r>
          <w:rPr>
            <w:noProof/>
            <w:webHidden/>
          </w:rPr>
        </w:r>
        <w:r>
          <w:rPr>
            <w:noProof/>
            <w:webHidden/>
          </w:rPr>
          <w:fldChar w:fldCharType="separate"/>
        </w:r>
        <w:r>
          <w:rPr>
            <w:noProof/>
            <w:webHidden/>
          </w:rPr>
          <w:t>13</w:t>
        </w:r>
        <w:r>
          <w:rPr>
            <w:noProof/>
            <w:webHidden/>
          </w:rPr>
          <w:fldChar w:fldCharType="end"/>
        </w:r>
      </w:hyperlink>
    </w:p>
    <w:p w14:paraId="7E617569" w14:textId="6380C111"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8" w:history="1">
        <w:r w:rsidRPr="00657A21">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_Toc214631948 \h </w:instrText>
        </w:r>
        <w:r>
          <w:rPr>
            <w:noProof/>
            <w:webHidden/>
          </w:rPr>
        </w:r>
        <w:r>
          <w:rPr>
            <w:noProof/>
            <w:webHidden/>
          </w:rPr>
          <w:fldChar w:fldCharType="separate"/>
        </w:r>
        <w:r>
          <w:rPr>
            <w:noProof/>
            <w:webHidden/>
          </w:rPr>
          <w:t>13</w:t>
        </w:r>
        <w:r>
          <w:rPr>
            <w:noProof/>
            <w:webHidden/>
          </w:rPr>
          <w:fldChar w:fldCharType="end"/>
        </w:r>
      </w:hyperlink>
    </w:p>
    <w:p w14:paraId="7BE2290A" w14:textId="69661F34"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9" w:history="1">
        <w:r w:rsidRPr="00657A21">
          <w:rPr>
            <w:rStyle w:val="Hyperlink"/>
            <w:noProof/>
            <w:lang w:val="en-US"/>
          </w:rPr>
          <w:t>License</w:t>
        </w:r>
        <w:r>
          <w:rPr>
            <w:noProof/>
            <w:webHidden/>
          </w:rPr>
          <w:t xml:space="preserve"> </w:t>
        </w:r>
        <w:r>
          <w:rPr>
            <w:noProof/>
            <w:webHidden/>
          </w:rPr>
          <w:fldChar w:fldCharType="begin"/>
        </w:r>
        <w:r>
          <w:rPr>
            <w:noProof/>
            <w:webHidden/>
          </w:rPr>
          <w:instrText xml:space="preserve"> PAGEREF _Toc214631949 \h </w:instrText>
        </w:r>
        <w:r>
          <w:rPr>
            <w:noProof/>
            <w:webHidden/>
          </w:rPr>
        </w:r>
        <w:r>
          <w:rPr>
            <w:noProof/>
            <w:webHidden/>
          </w:rPr>
          <w:fldChar w:fldCharType="separate"/>
        </w:r>
        <w:r>
          <w:rPr>
            <w:noProof/>
            <w:webHidden/>
          </w:rPr>
          <w:t>13</w:t>
        </w:r>
        <w:r>
          <w:rPr>
            <w:noProof/>
            <w:webHidden/>
          </w:rPr>
          <w:fldChar w:fldCharType="end"/>
        </w:r>
      </w:hyperlink>
    </w:p>
    <w:p w14:paraId="2E4D540D" w14:textId="4EBA816D"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50" w:history="1">
        <w:r w:rsidRPr="00657A21">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_Toc214631950 \h </w:instrText>
        </w:r>
        <w:r>
          <w:rPr>
            <w:noProof/>
            <w:webHidden/>
          </w:rPr>
        </w:r>
        <w:r>
          <w:rPr>
            <w:noProof/>
            <w:webHidden/>
          </w:rPr>
          <w:fldChar w:fldCharType="separate"/>
        </w:r>
        <w:r>
          <w:rPr>
            <w:noProof/>
            <w:webHidden/>
          </w:rPr>
          <w:t>14</w:t>
        </w:r>
        <w:r>
          <w:rPr>
            <w:noProof/>
            <w:webHidden/>
          </w:rPr>
          <w:fldChar w:fldCharType="end"/>
        </w:r>
      </w:hyperlink>
    </w:p>
    <w:p w14:paraId="43EBE4C4" w14:textId="679E5475"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bookmarkStart w:id="1" w:name="_Toc214631934"/>
      <w:r>
        <w:rPr>
          <w:lang w:val="en-US"/>
        </w:rPr>
        <w:br w:type="page"/>
      </w:r>
    </w:p>
    <w:p w14:paraId="29524B0A" w14:textId="7492C26A" w:rsidR="00E83D2E" w:rsidRPr="00717DE7" w:rsidRDefault="00000000" w:rsidP="00E40B43">
      <w:pPr>
        <w:pStyle w:val="Heading1"/>
        <w:rPr>
          <w:lang w:val="en-US"/>
        </w:rPr>
      </w:pPr>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Default="000117A6" w:rsidP="00E40B43">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Default="004C7B11" w:rsidP="00E40B43"/>
    <w:p w14:paraId="04B0A430" w14:textId="2447F110" w:rsidR="004C7B11" w:rsidRDefault="004C7B11" w:rsidP="004C7B11">
      <w:pPr>
        <w:pStyle w:val="Heading1"/>
        <w:rPr>
          <w:lang w:val="en-US"/>
        </w:rPr>
      </w:pPr>
      <w:bookmarkStart w:id="2" w:name="_Toc214631935"/>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631936"/>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9E5C31" w:rsidRDefault="00A638E5" w:rsidP="00A638E5">
      <w:pPr>
        <w:rPr>
          <w:b/>
          <w:bCs/>
        </w:rPr>
      </w:pPr>
      <w:r w:rsidRPr="009E5C31">
        <w:rPr>
          <w:b/>
          <w:bC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25D7E56E"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Pr>
          <w:lang w:val="en-US"/>
        </w:rPr>
        <w:t>Permitted Use Statem</w:t>
      </w:r>
      <w:r>
        <w:rPr>
          <w:lang w:val="en-US"/>
        </w:rPr>
        <w:t>e</w:t>
      </w:r>
      <w:r>
        <w:rPr>
          <w:lang w:val="en-US"/>
        </w:rPr>
        <w:t>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C946AA">
      <w:pPr>
        <w:rPr>
          <w:noProof/>
          <w:lang w:val="en-US"/>
        </w:rPr>
      </w:pPr>
    </w:p>
    <w:p w14:paraId="37DD6DD4" w14:textId="7F4173E0" w:rsidR="00E83D2E" w:rsidRDefault="000117A6" w:rsidP="00E40B43">
      <w:pPr>
        <w:pStyle w:val="Heading1"/>
        <w:rPr>
          <w:noProof/>
          <w:lang w:val="en-US"/>
        </w:rPr>
      </w:pPr>
      <w:bookmarkStart w:id="4" w:name="_Toc214631937"/>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631938"/>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F38E4C6" w:rsidR="008A1BCC" w:rsidRDefault="0049720E" w:rsidP="00DC54FA">
      <w:pPr>
        <w:pStyle w:val="Heading2"/>
        <w:rPr>
          <w:lang w:val="en-US"/>
        </w:rPr>
      </w:pPr>
      <w:bookmarkStart w:id="6" w:name="_Toc214631939"/>
      <w:r>
        <w:rPr>
          <w:lang w:val="en-US"/>
        </w:rPr>
        <w:t>Download</w:t>
      </w:r>
      <w:r w:rsidR="008A1BCC">
        <w:rPr>
          <w:lang w:val="en-US"/>
        </w:rPr>
        <w:t xml:space="preserve"> R Packages from GitHub</w:t>
      </w:r>
      <w:bookmarkEnd w:id="6"/>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78B004F0"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C52110" w:rsidRPr="00DC54FA">
        <w:rPr>
          <w:lang w:val="en-US"/>
        </w:rPr>
        <w:t xml:space="preserve">Figure </w:t>
      </w:r>
      <w:r w:rsidR="00C52110">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02C170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437D4E00"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54053B24"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C52110" w:rsidRPr="00DC54FA">
        <w:rPr>
          <w:lang w:val="en-US"/>
        </w:rPr>
        <w:t xml:space="preserve">Figure </w:t>
      </w:r>
      <w:r w:rsidR="00C52110">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0C9BD3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7FB5689C"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2849A3C6"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582947" w:rsidRPr="00DC54FA">
        <w:rPr>
          <w:lang w:val="en-US"/>
        </w:rPr>
        <w:t xml:space="preserve">Figure </w:t>
      </w:r>
      <w:r w:rsidR="00582947">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3241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492E0EBA"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7DB6D2CA"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582947" w:rsidRPr="003E075B">
        <w:rPr>
          <w:lang w:val="en-US"/>
        </w:rPr>
        <w:t xml:space="preserve">Figure </w:t>
      </w:r>
      <w:r w:rsidR="00582947">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DF5D828" w:rsidR="00F251B9" w:rsidRDefault="00F251B9" w:rsidP="00DC54FA">
      <w:pPr>
        <w:pStyle w:val="Caption"/>
        <w:jc w:val="center"/>
        <w:rPr>
          <w:lang w:val="en-US"/>
        </w:rPr>
      </w:pPr>
      <w:bookmarkStart w:id="10"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E32F3">
        <w:rPr>
          <w:noProof/>
          <w:lang w:val="en-US"/>
        </w:rPr>
        <w:t>4</w:t>
      </w:r>
      <w:r>
        <w:fldChar w:fldCharType="end"/>
      </w:r>
      <w:bookmarkEnd w:id="10"/>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0D3582F6" w:rsidR="00E40B43" w:rsidRPr="00DC54FA" w:rsidRDefault="00E40B43" w:rsidP="00150249">
      <w:pPr>
        <w:pStyle w:val="Heading2"/>
        <w:rPr>
          <w:rStyle w:val="SubtleEmphasis"/>
          <w:rFonts w:ascii="Montserrat" w:hAnsi="Montserrat"/>
          <w:i w:val="0"/>
          <w:iCs w:val="0"/>
          <w:lang w:val="en-US"/>
        </w:rPr>
      </w:pPr>
      <w:bookmarkStart w:id="11" w:name="_Toc214631940"/>
      <w:r w:rsidRPr="00DC54FA">
        <w:rPr>
          <w:rStyle w:val="SubtleEmphasis"/>
          <w:rFonts w:ascii="Montserrat" w:hAnsi="Montserrat"/>
          <w:i w:val="0"/>
          <w:iCs w:val="0"/>
          <w:lang w:val="en-US"/>
        </w:rPr>
        <w:t>Install R Packages in RStudio</w:t>
      </w:r>
      <w:bookmarkEnd w:id="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3FC225FA"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7E7F356B" w14:textId="07612060"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B1F4318" w:rsidR="00766B03" w:rsidRDefault="00E40B43" w:rsidP="001F52CB">
      <w:pPr>
        <w:pStyle w:val="Caption"/>
        <w:jc w:val="center"/>
        <w:rPr>
          <w:lang w:val="en-US"/>
        </w:rPr>
      </w:pPr>
      <w:bookmarkStart w:id="12"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E32F3">
        <w:rPr>
          <w:noProof/>
          <w:lang w:val="en-US"/>
        </w:rPr>
        <w:t>5</w:t>
      </w:r>
      <w:r>
        <w:fldChar w:fldCharType="end"/>
      </w:r>
      <w:bookmarkEnd w:id="12"/>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44A60949"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582947" w:rsidRPr="00DC54FA">
        <w:rPr>
          <w:lang w:val="en-US"/>
        </w:rPr>
        <w:t xml:space="preserve">Figure </w:t>
      </w:r>
      <w:r w:rsidR="00582947">
        <w:rPr>
          <w:noProof/>
          <w:lang w:val="en-US"/>
        </w:rPr>
        <w:t>6</w:t>
      </w:r>
      <w:r w:rsidR="00DC0A92">
        <w:rPr>
          <w:lang w:val="en-US"/>
        </w:rPr>
        <w:fldChar w:fldCharType="end"/>
      </w:r>
      <w:r w:rsidR="00DC0A92">
        <w:rPr>
          <w:lang w:val="en-US"/>
        </w:rPr>
        <w:t>)</w:t>
      </w:r>
    </w:p>
    <w:p w14:paraId="154A3106" w14:textId="2A9061E4"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582947" w:rsidRPr="00DC54FA">
        <w:rPr>
          <w:lang w:val="en-US"/>
        </w:rPr>
        <w:t xml:space="preserve">Figure </w:t>
      </w:r>
      <w:r w:rsidR="00582947">
        <w:rPr>
          <w:noProof/>
          <w:lang w:val="en-US"/>
        </w:rPr>
        <w:t>7</w:t>
      </w:r>
      <w:r w:rsidR="00256610">
        <w:rPr>
          <w:lang w:val="en-US"/>
        </w:rPr>
        <w:fldChar w:fldCharType="end"/>
      </w:r>
      <w:r w:rsidR="00256610">
        <w:rPr>
          <w:lang w:val="en-US"/>
        </w:rPr>
        <w:t>)</w:t>
      </w:r>
    </w:p>
    <w:p w14:paraId="017AA798" w14:textId="38D0CD24" w:rsidR="00DC0A92" w:rsidRPr="00DC0A92" w:rsidRDefault="009551D7" w:rsidP="00DC54FA">
      <w:pPr>
        <w:pStyle w:val="ListParagraph"/>
        <w:numPr>
          <w:ilvl w:val="0"/>
          <w:numId w:val="21"/>
        </w:numPr>
        <w:rPr>
          <w:lang w:val="en-US"/>
        </w:rPr>
      </w:pPr>
      <w:r>
        <w:rPr>
          <w:lang w:val="en-US"/>
        </w:rPr>
        <w:t>Repeat these step</w:t>
      </w:r>
      <w:r w:rsidR="006E1639">
        <w:rPr>
          <w:lang w:val="en-US"/>
        </w:rPr>
        <w:t>s</w:t>
      </w:r>
      <w:r>
        <w:rPr>
          <w:lang w:val="en-US"/>
        </w:rPr>
        <w:t xml:space="preserve"> for x3ptools, bulletxtrctr, and bulletAnalyzr.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881D8B6" w:rsidR="00DC0A92" w:rsidRDefault="00DC0A92" w:rsidP="00DC0A92">
      <w:pPr>
        <w:pStyle w:val="Caption"/>
        <w:jc w:val="center"/>
        <w:rPr>
          <w:lang w:val="en-US"/>
        </w:rPr>
      </w:pPr>
      <w:bookmarkStart w:id="13"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6</w:t>
      </w:r>
      <w:r>
        <w:fldChar w:fldCharType="end"/>
      </w:r>
      <w:bookmarkEnd w:id="13"/>
      <w:r>
        <w:rPr>
          <w:lang w:val="en-US"/>
        </w:rPr>
        <w:t>. The grooveFinder R package is open in RStudio.</w:t>
      </w:r>
    </w:p>
    <w:p w14:paraId="4E13D17B" w14:textId="5A831076" w:rsidR="00256610" w:rsidRDefault="002E5A34" w:rsidP="00DC0A92">
      <w:pPr>
        <w:pStyle w:val="Caption"/>
        <w:jc w:val="center"/>
        <w:rPr>
          <w:lang w:val="en-US"/>
        </w:rPr>
      </w:pPr>
      <w:bookmarkStart w:id="14" w:name="_Ref214626724"/>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BE9B8BF"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5DC398C7" w:rsidR="00DC0A92" w:rsidRDefault="00DC0A92" w:rsidP="00DC0A92">
      <w:pPr>
        <w:pStyle w:val="Caption"/>
        <w:jc w:val="center"/>
        <w:rPr>
          <w:lang w:val="en-US"/>
        </w:rPr>
      </w:pPr>
      <w:bookmarkStart w:id="15"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7</w:t>
      </w:r>
      <w:r>
        <w:fldChar w:fldCharType="end"/>
      </w:r>
      <w:bookmarkEnd w:id="14"/>
      <w:bookmarkEnd w:id="15"/>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6" w:name="_Toc214631941"/>
      <w:r>
        <w:rPr>
          <w:lang w:val="en-US"/>
        </w:rPr>
        <w:t>Walkthrough</w:t>
      </w:r>
      <w:bookmarkEnd w:id="16"/>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7" w:name="_Toc214631942"/>
      <w:r>
        <w:rPr>
          <w:lang w:val="en-US"/>
        </w:rPr>
        <w:t>Launch BulletAnalyzr</w:t>
      </w:r>
      <w:bookmarkEnd w:id="17"/>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264F6025"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582947" w:rsidRPr="002B28DD">
        <w:rPr>
          <w:lang w:val="en-US"/>
        </w:rPr>
        <w:t xml:space="preserve">Figure </w:t>
      </w:r>
      <w:r w:rsidR="00582947">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7"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2229221" w:rsidR="00210563" w:rsidRPr="002B28DD" w:rsidRDefault="00AC7642" w:rsidP="00AC7642">
      <w:pPr>
        <w:pStyle w:val="Caption"/>
        <w:jc w:val="center"/>
        <w:rPr>
          <w:lang w:val="en-US"/>
        </w:rPr>
      </w:pPr>
      <w:bookmarkStart w:id="18"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E32F3">
        <w:rPr>
          <w:noProof/>
          <w:lang w:val="en-US"/>
        </w:rPr>
        <w:t>8</w:t>
      </w:r>
      <w:r>
        <w:fldChar w:fldCharType="end"/>
      </w:r>
      <w:bookmarkEnd w:id="18"/>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2BB9B60F" w:rsidR="0084419B" w:rsidRPr="0084419B" w:rsidRDefault="0084419B" w:rsidP="00F3661D">
      <w:pPr>
        <w:pStyle w:val="Heading2"/>
        <w:rPr>
          <w:lang w:val="en-US"/>
        </w:rPr>
      </w:pPr>
      <w:bookmarkStart w:id="19" w:name="_Toc214631943"/>
      <w:r w:rsidRPr="0084419B">
        <w:rPr>
          <w:lang w:val="en-US"/>
        </w:rPr>
        <w:t>Upload the bullets</w:t>
      </w:r>
      <w:bookmarkEnd w:id="19"/>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F9621D4"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0"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2446F366" w14:textId="60190E24"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1"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0F467B8" w14:textId="04D817A8"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2"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394B40F" w14:textId="10A39148"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3"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29"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20B305B" w:rsidR="00F3661D" w:rsidRPr="00210563" w:rsidRDefault="00F80CA6" w:rsidP="00F80CA6">
      <w:pPr>
        <w:pStyle w:val="Caption"/>
        <w:jc w:val="center"/>
        <w:rPr>
          <w:lang w:val="en-US"/>
        </w:rPr>
      </w:pPr>
      <w:bookmarkStart w:id="24"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E32F3">
        <w:rPr>
          <w:noProof/>
          <w:lang w:val="en-US"/>
        </w:rPr>
        <w:t>9</w:t>
      </w:r>
      <w:r>
        <w:fldChar w:fldCharType="end"/>
      </w:r>
      <w:bookmarkEnd w:id="24"/>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5" w:name="_Toc214631944"/>
      <w:r w:rsidRPr="005E0845">
        <w:rPr>
          <w:lang w:val="en-US"/>
        </w:rPr>
        <w:t>Adjust the crosscut location</w:t>
      </w:r>
      <w:r>
        <w:rPr>
          <w:lang w:val="en-US"/>
        </w:rPr>
        <w:t>s</w:t>
      </w:r>
      <w:bookmarkEnd w:id="25"/>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6" w:name="_Toc214631945"/>
      <w:r w:rsidRPr="006D484D">
        <w:rPr>
          <w:lang w:val="en-US"/>
        </w:rPr>
        <w:t>Adjust the groove placements</w:t>
      </w:r>
      <w:bookmarkEnd w:id="26"/>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2236FE55"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ins w:id="27" w:author="Reinders, Stephanie [CSAFE]" w:date="2025-11-21T15:10:00Z" w16du:dateUtc="2025-11-21T21:10:00Z">
        <w:r w:rsidR="00582947" w:rsidRPr="001931A3">
          <w:rPr>
            <w:lang w:val="en-US"/>
          </w:rPr>
          <w:t xml:space="preserve">Figure </w:t>
        </w:r>
        <w:r w:rsidR="00582947">
          <w:rPr>
            <w:noProof/>
            <w:lang w:val="en-US"/>
          </w:rPr>
          <w:t>10</w:t>
        </w:r>
      </w:ins>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425E6226"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ins w:id="28" w:author="Reinders, Stephanie [CSAFE]" w:date="2025-11-21T15:10:00Z" w16du:dateUtc="2025-11-21T21:10:00Z">
        <w:r w:rsidR="00582947" w:rsidRPr="001931A3">
          <w:rPr>
            <w:lang w:val="en-US"/>
          </w:rPr>
          <w:t xml:space="preserve">Figure </w:t>
        </w:r>
        <w:r w:rsidR="00582947">
          <w:rPr>
            <w:noProof/>
            <w:lang w:val="en-US"/>
          </w:rPr>
          <w:t>11</w:t>
        </w:r>
      </w:ins>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1"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65DFE40" w:rsidR="001931A3" w:rsidRDefault="001931A3" w:rsidP="001931A3">
      <w:pPr>
        <w:pStyle w:val="Caption"/>
        <w:jc w:val="center"/>
        <w:rPr>
          <w:lang w:val="en-US"/>
        </w:rPr>
      </w:pPr>
      <w:bookmarkStart w:id="29"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10</w:t>
      </w:r>
      <w:r>
        <w:fldChar w:fldCharType="end"/>
      </w:r>
      <w:bookmarkEnd w:id="29"/>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3"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148390BB" w:rsidR="00FE4FBF" w:rsidRDefault="001931A3" w:rsidP="003552EA">
      <w:pPr>
        <w:pStyle w:val="Caption"/>
        <w:jc w:val="center"/>
        <w:rPr>
          <w:lang w:val="en-US"/>
        </w:rPr>
      </w:pPr>
      <w:bookmarkStart w:id="30"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11</w:t>
      </w:r>
      <w:r>
        <w:fldChar w:fldCharType="end"/>
      </w:r>
      <w:bookmarkEnd w:id="30"/>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31" w:name="_Toc214631946"/>
      <w:r w:rsidRPr="006D484D">
        <w:rPr>
          <w:lang w:val="en-US"/>
        </w:rPr>
        <w:t>Comparison results report</w:t>
      </w:r>
      <w:bookmarkEnd w:id="31"/>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4"/>
                    <a:stretch>
                      <a:fillRect/>
                    </a:stretch>
                  </pic:blipFill>
                  <pic:spPr>
                    <a:xfrm>
                      <a:off x="0" y="0"/>
                      <a:ext cx="4228927" cy="2083064"/>
                    </a:xfrm>
                    <a:prstGeom prst="rect">
                      <a:avLst/>
                    </a:prstGeom>
                  </pic:spPr>
                </pic:pic>
              </a:graphicData>
            </a:graphic>
          </wp:inline>
        </w:drawing>
      </w:r>
    </w:p>
    <w:p w14:paraId="1581227F" w14:textId="7D07A0D3"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5"/>
                    <a:stretch>
                      <a:fillRect/>
                    </a:stretch>
                  </pic:blipFill>
                  <pic:spPr>
                    <a:xfrm>
                      <a:off x="0" y="0"/>
                      <a:ext cx="3295058" cy="2102223"/>
                    </a:xfrm>
                    <a:prstGeom prst="rect">
                      <a:avLst/>
                    </a:prstGeom>
                  </pic:spPr>
                </pic:pic>
              </a:graphicData>
            </a:graphic>
          </wp:inline>
        </w:drawing>
      </w:r>
    </w:p>
    <w:p w14:paraId="3E6BA9F5" w14:textId="7FAF45B5"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13</w:t>
      </w:r>
      <w:r>
        <w:fldChar w:fldCharType="end"/>
      </w:r>
      <w:r>
        <w:rPr>
          <w:lang w:val="en-US"/>
        </w:rPr>
        <w:t>. The bullet-to-bullet score matrix</w:t>
      </w:r>
      <w:r w:rsidR="0062078B" w:rsidRPr="00FE4FBF">
        <w:rPr>
          <w:lang w:val="en-US"/>
        </w:rPr>
        <w:t>.</w:t>
      </w:r>
    </w:p>
    <w:p w14:paraId="755E2305" w14:textId="4CC6E7F0"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ins w:id="32" w:author="Reinders, Stephanie [CSAFE]" w:date="2025-11-21T15:11:00Z" w16du:dateUtc="2025-11-21T21:11:00Z">
        <w:r w:rsidR="00582947" w:rsidRPr="003D5255">
          <w:rPr>
            <w:lang w:val="en-US"/>
          </w:rPr>
          <w:t xml:space="preserve">Figure </w:t>
        </w:r>
        <w:r w:rsidR="00582947">
          <w:rPr>
            <w:noProof/>
            <w:lang w:val="en-US"/>
          </w:rPr>
          <w:t>14</w:t>
        </w:r>
      </w:ins>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ins w:id="33" w:author="Reinders, Stephanie [CSAFE]" w:date="2025-11-21T15:11:00Z" w16du:dateUtc="2025-11-21T21:11:00Z">
        <w:r w:rsidR="00582947" w:rsidRPr="00C52110">
          <w:rPr>
            <w:lang w:val="en-US"/>
          </w:rPr>
          <w:t xml:space="preserve">Figure </w:t>
        </w:r>
        <w:r w:rsidR="00582947" w:rsidRPr="00C52110">
          <w:rPr>
            <w:noProof/>
            <w:lang w:val="en-US"/>
          </w:rPr>
          <w:t>15</w:t>
        </w:r>
      </w:ins>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6"/>
                    <a:stretch>
                      <a:fillRect/>
                    </a:stretch>
                  </pic:blipFill>
                  <pic:spPr>
                    <a:xfrm>
                      <a:off x="0" y="0"/>
                      <a:ext cx="2852582" cy="2367643"/>
                    </a:xfrm>
                    <a:prstGeom prst="rect">
                      <a:avLst/>
                    </a:prstGeom>
                  </pic:spPr>
                </pic:pic>
              </a:graphicData>
            </a:graphic>
          </wp:inline>
        </w:drawing>
      </w:r>
    </w:p>
    <w:p w14:paraId="7640B680" w14:textId="21205211" w:rsidR="001F15DE" w:rsidRDefault="00FE4FBF" w:rsidP="00582947">
      <w:pPr>
        <w:pStyle w:val="Caption"/>
        <w:jc w:val="center"/>
        <w:rPr>
          <w:lang w:val="en-US"/>
        </w:rPr>
      </w:pPr>
      <w:bookmarkStart w:id="34"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14</w:t>
      </w:r>
      <w:r>
        <w:fldChar w:fldCharType="end"/>
      </w:r>
      <w:bookmarkEnd w:id="34"/>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7"/>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63D20366" w:rsidR="002B28DD" w:rsidRPr="002451CC" w:rsidRDefault="002B28DD" w:rsidP="002B28DD">
      <w:pPr>
        <w:pStyle w:val="Caption"/>
        <w:jc w:val="center"/>
        <w:rPr>
          <w:lang w:val="en-US"/>
        </w:rPr>
      </w:pPr>
      <w:bookmarkStart w:id="35"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E32F3" w:rsidRPr="00C52110">
        <w:rPr>
          <w:noProof/>
          <w:lang w:val="en-US"/>
        </w:rPr>
        <w:t>15</w:t>
      </w:r>
      <w:r>
        <w:fldChar w:fldCharType="end"/>
      </w:r>
      <w:bookmarkEnd w:id="35"/>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FF6B9E">
        <w:rPr>
          <w:lang w:val="en-US"/>
        </w:rPr>
        <w:t>-</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8"/>
                    <a:stretch>
                      <a:fillRect/>
                    </a:stretch>
                  </pic:blipFill>
                  <pic:spPr>
                    <a:xfrm>
                      <a:off x="0" y="0"/>
                      <a:ext cx="4755976" cy="850840"/>
                    </a:xfrm>
                    <a:prstGeom prst="rect">
                      <a:avLst/>
                    </a:prstGeom>
                  </pic:spPr>
                </pic:pic>
              </a:graphicData>
            </a:graphic>
          </wp:inline>
        </w:drawing>
      </w:r>
    </w:p>
    <w:p w14:paraId="4B0D646A" w14:textId="2144F288"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Pr="00C52110">
        <w:rPr>
          <w:noProof/>
          <w:lang w:val="en-US"/>
        </w:rPr>
        <w:t>16</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36" w:name="_Toc214631947"/>
      <w:r>
        <w:rPr>
          <w:lang w:val="en-US"/>
        </w:rPr>
        <w:t>Additional Information</w:t>
      </w:r>
      <w:bookmarkEnd w:id="36"/>
    </w:p>
    <w:p w14:paraId="349C36BA" w14:textId="09E1D89F" w:rsidR="0028517A" w:rsidRDefault="0028517A" w:rsidP="0028517A">
      <w:pPr>
        <w:pStyle w:val="Heading2"/>
        <w:rPr>
          <w:lang w:val="en-US"/>
        </w:rPr>
      </w:pPr>
      <w:bookmarkStart w:id="37" w:name="_Toc214631948"/>
      <w:r>
        <w:rPr>
          <w:lang w:val="en-US"/>
        </w:rPr>
        <w:t>Ci</w:t>
      </w:r>
      <w:r w:rsidR="000F46FF">
        <w:rPr>
          <w:lang w:val="en-US"/>
        </w:rPr>
        <w:t>ting the Package</w:t>
      </w:r>
      <w:bookmarkEnd w:id="37"/>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39"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0"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38" w:name="_Toc214631949"/>
      <w:r>
        <w:rPr>
          <w:lang w:val="en-US"/>
        </w:rPr>
        <w:t>License</w:t>
      </w:r>
      <w:bookmarkEnd w:id="38"/>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r>
        <w:rPr>
          <w:lang w:val="en-US"/>
        </w:rPr>
        <w:fldChar w:fldCharType="begin"/>
      </w:r>
      <w:r>
        <w:rPr>
          <w:lang w:val="en-US"/>
        </w:rPr>
        <w:instrText>HYPERLINK "</w:instrText>
      </w:r>
      <w:r w:rsidRPr="00451D29">
        <w:rPr>
          <w:lang w:val="en-US"/>
        </w:rPr>
        <w:instrText>https://github.com/CSAFE</w:instrText>
      </w:r>
      <w:r w:rsidRPr="00451D29">
        <w:rPr>
          <w:lang w:val="en-US"/>
        </w:rPr>
        <w:instrText>-</w:instrText>
      </w:r>
      <w:r w:rsidRPr="00451D29">
        <w:rPr>
          <w:lang w:val="en-US"/>
        </w:rPr>
        <w:instrText>ISU/bulletAnalyzr/blob/main/LICENSE.md</w:instrText>
      </w:r>
      <w:r>
        <w:rPr>
          <w:lang w:val="en-US"/>
        </w:rPr>
        <w:instrText>"</w:instrText>
      </w:r>
      <w:r>
        <w:rPr>
          <w:lang w:val="en-US"/>
        </w:rPr>
        <w:fldChar w:fldCharType="separate"/>
      </w:r>
      <w:r w:rsidRPr="007E383C">
        <w:rPr>
          <w:rStyle w:val="Hyperlink"/>
          <w:lang w:val="en-US"/>
        </w:rPr>
        <w:t>https://github.com/CSAFE</w:t>
      </w:r>
      <w:r w:rsidRPr="007E383C">
        <w:rPr>
          <w:rStyle w:val="Hyperlink"/>
          <w:lang w:val="en-US"/>
        </w:rPr>
        <w:t>-</w:t>
      </w:r>
      <w:r w:rsidRPr="007E383C">
        <w:rPr>
          <w:rStyle w:val="Hyperlink"/>
          <w:lang w:val="en-US"/>
        </w:rPr>
        <w:t>I</w:t>
      </w:r>
      <w:r w:rsidRPr="007E383C">
        <w:rPr>
          <w:rStyle w:val="Hyperlink"/>
          <w:lang w:val="en-US"/>
        </w:rPr>
        <w:t>SU/bulletAnalyzr/blob/main/LICENSE.md</w:t>
      </w:r>
      <w:r>
        <w:rPr>
          <w:lang w:val="en-US"/>
        </w:rPr>
        <w:fldChar w:fldCharType="end"/>
      </w:r>
      <w:r>
        <w:rPr>
          <w:lang w:val="en-US"/>
        </w:rPr>
        <w:t>.</w:t>
      </w:r>
    </w:p>
    <w:p w14:paraId="32288571" w14:textId="77777777" w:rsidR="00A638E5" w:rsidRDefault="00A638E5" w:rsidP="00A638E5">
      <w:pPr>
        <w:rPr>
          <w:lang w:val="en-US"/>
        </w:rPr>
      </w:pPr>
    </w:p>
    <w:p w14:paraId="6536CE14" w14:textId="77B51D7D" w:rsidR="00A638E5" w:rsidRDefault="00A638E5" w:rsidP="00A638E5">
      <w:pPr>
        <w:pStyle w:val="Heading2"/>
        <w:rPr>
          <w:lang w:val="en-US"/>
        </w:rPr>
      </w:pPr>
      <w:bookmarkStart w:id="39" w:name="_Toc214631950"/>
      <w:bookmarkStart w:id="40" w:name="_Ref214632155"/>
      <w:r>
        <w:rPr>
          <w:lang w:val="en-US"/>
        </w:rPr>
        <w:lastRenderedPageBreak/>
        <w:t>Permitted Use Statement</w:t>
      </w:r>
      <w:bookmarkEnd w:id="39"/>
      <w:bookmarkEnd w:id="40"/>
    </w:p>
    <w:p w14:paraId="3720C404" w14:textId="77777777" w:rsidR="00A638E5" w:rsidRPr="00A638E5" w:rsidRDefault="00A638E5" w:rsidP="00A638E5">
      <w:pPr>
        <w:rPr>
          <w:b/>
          <w:bCs/>
          <w:lang w:val="en-US"/>
        </w:rPr>
      </w:pPr>
      <w:r w:rsidRPr="00A638E5">
        <w:rPr>
          <w:b/>
          <w:bCs/>
          <w:lang w:val="en-US"/>
        </w:rPr>
        <w:t>Permitted Use of CSAFE’s bulletAnalyzr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77777777" w:rsidR="00A638E5" w:rsidRDefault="00A638E5" w:rsidP="00A638E5">
      <w:r w:rsidRPr="00A638E5">
        <w:rPr>
          <w:lang w:val="en-US"/>
        </w:rPr>
        <w:t xml:space="preserve">This document outlines permitted uses of the Center for Statistics and Applications in Forensic Evidence’s bulletAnalyzr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7EDA4814" w14:textId="24E01676" w:rsidR="00A638E5" w:rsidRPr="00BF1DBF" w:rsidRDefault="00A638E5" w:rsidP="00BF1DBF">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p w14:paraId="170C16B0" w14:textId="77777777" w:rsidR="00A638E5" w:rsidRPr="00A638E5" w:rsidRDefault="00A638E5" w:rsidP="00A638E5">
      <w:pPr>
        <w:rPr>
          <w:lang w:val="en-US"/>
        </w:rPr>
      </w:pPr>
    </w:p>
    <w:p w14:paraId="29FE5C3B" w14:textId="77777777" w:rsidR="00451D29" w:rsidRPr="00451D29" w:rsidRDefault="00451D29" w:rsidP="00451D29">
      <w:pPr>
        <w:rPr>
          <w:lang w:val="en-US"/>
        </w:rPr>
      </w:pPr>
    </w:p>
    <w:sectPr w:rsidR="00451D29" w:rsidRPr="00451D29">
      <w:footerReference w:type="default" r:id="rId41"/>
      <w:headerReference w:type="first" r:id="rId42"/>
      <w:footerReference w:type="first" r:id="rId43"/>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593B7" w14:textId="77777777" w:rsidR="00ED5F10" w:rsidRDefault="00ED5F10" w:rsidP="00E40B43">
      <w:r>
        <w:separator/>
      </w:r>
    </w:p>
  </w:endnote>
  <w:endnote w:type="continuationSeparator" w:id="0">
    <w:p w14:paraId="13A72F70" w14:textId="77777777" w:rsidR="00ED5F10" w:rsidRDefault="00ED5F10"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0CB0F46-4B05-1C4C-A048-83BF076E4A77}"/>
  </w:font>
  <w:font w:name="Times New Roman">
    <w:panose1 w:val="02020603050405020304"/>
    <w:charset w:val="00"/>
    <w:family w:val="roman"/>
    <w:pitch w:val="variable"/>
    <w:sig w:usb0="E0002EFF" w:usb1="C000785B" w:usb2="00000009" w:usb3="00000000" w:csb0="000001FF" w:csb1="00000000"/>
    <w:embedRegular r:id="rId2" w:fontKey="{A1ED1B0B-DAAD-4543-9E09-BBED35C39674}"/>
    <w:embedBold r:id="rId3" w:fontKey="{0A238CEA-AC39-4641-AA21-E5A0521D0616}"/>
    <w:embedItalic r:id="rId4" w:fontKey="{7A348040-3A83-EB45-AD5B-277E93A8C95F}"/>
    <w:embedBoldItalic r:id="rId5" w:fontKey="{449C74EA-CA65-F749-9245-71177D0BD851}"/>
  </w:font>
  <w:font w:name="Courier New">
    <w:panose1 w:val="02070309020205020404"/>
    <w:charset w:val="00"/>
    <w:family w:val="modern"/>
    <w:pitch w:val="fixed"/>
    <w:sig w:usb0="E0002EFF" w:usb1="C0007843" w:usb2="00000009" w:usb3="00000000" w:csb0="000001FF" w:csb1="00000000"/>
    <w:embedRegular r:id="rId6" w:fontKey="{A8992415-56F4-F541-AE8F-8FE9F8E02AE7}"/>
  </w:font>
  <w:font w:name="Wingdings">
    <w:panose1 w:val="05000000000000000000"/>
    <w:charset w:val="4D"/>
    <w:family w:val="decorative"/>
    <w:pitch w:val="variable"/>
    <w:sig w:usb0="00000003" w:usb1="00000000" w:usb2="00000000" w:usb3="00000000" w:csb0="80000001" w:csb1="00000000"/>
    <w:embedRegular r:id="rId7" w:fontKey="{B8AB14A6-573F-D944-91D7-E1297624BB38}"/>
  </w:font>
  <w:font w:name="Arial">
    <w:panose1 w:val="020B0604020202020204"/>
    <w:charset w:val="00"/>
    <w:family w:val="swiss"/>
    <w:pitch w:val="variable"/>
    <w:sig w:usb0="E0002EFF" w:usb1="C000785B" w:usb2="00000009" w:usb3="00000000" w:csb0="000001FF" w:csb1="00000000"/>
    <w:embedRegular r:id="rId8" w:fontKey="{577DF1F2-F827-6644-B49A-BD9E831C45B4}"/>
    <w:embedBold r:id="rId9" w:fontKey="{152155A3-B0AE-9E48-BE8D-48A63E5306CE}"/>
    <w:embedItalic r:id="rId10" w:fontKey="{B84D4952-383D-C742-97A1-0718CDDA12BD}"/>
  </w:font>
  <w:font w:name="Montserrat">
    <w:panose1 w:val="00000500000000000000"/>
    <w:charset w:val="00"/>
    <w:family w:val="auto"/>
    <w:pitch w:val="variable"/>
    <w:sig w:usb0="A00002FF" w:usb1="4000247B" w:usb2="00000000" w:usb3="00000000" w:csb0="00000197" w:csb1="00000000"/>
    <w:embedRegular r:id="rId11" w:fontKey="{A8554E5C-1520-C64B-9BA7-A6169538CCBD}"/>
    <w:embedBold r:id="rId12" w:fontKey="{172B7A6C-CF41-CF45-8C15-45853407C6DF}"/>
    <w:embedItalic r:id="rId13" w:fontKey="{D5CD9A3D-2454-914C-99E2-1526E661B4E8}"/>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CDC906E3-34E8-3144-AAFE-6F011A7582C3}"/>
    <w:embedItalic r:id="rId15" w:fontKey="{CD253BF2-0D11-604B-9C44-EAA2E8C75C03}"/>
  </w:font>
  <w:font w:name="Montserrat Light">
    <w:panose1 w:val="00000400000000000000"/>
    <w:charset w:val="00"/>
    <w:family w:val="auto"/>
    <w:pitch w:val="variable"/>
    <w:sig w:usb0="A00002FF" w:usb1="4000247B" w:usb2="00000000" w:usb3="00000000" w:csb0="00000197" w:csb1="00000000"/>
    <w:embedItalic r:id="rId16" w:fontKey="{34869C24-9622-DB4A-BDDF-FA2F57DBF78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FBD6A5AF-44F6-F44E-BA87-D0012F6A4C50}"/>
  </w:font>
  <w:font w:name="Consolas">
    <w:panose1 w:val="020B0609020204030204"/>
    <w:charset w:val="00"/>
    <w:family w:val="modern"/>
    <w:pitch w:val="fixed"/>
    <w:sig w:usb0="E10006FF" w:usb1="4000FCFF" w:usb2="00000009" w:usb3="00000000" w:csb0="0000019F" w:csb1="00000000"/>
    <w:embedRegular r:id="rId18" w:fontKey="{7A803BFB-DD29-8549-9C7C-B0E62C1D4595}"/>
  </w:font>
  <w:font w:name="Trebuchet MS">
    <w:panose1 w:val="020B0603020202020204"/>
    <w:charset w:val="00"/>
    <w:family w:val="swiss"/>
    <w:pitch w:val="variable"/>
    <w:sig w:usb0="00000687" w:usb1="00000000" w:usb2="00000000" w:usb3="00000000" w:csb0="0000009F" w:csb1="00000000"/>
    <w:embedRegular r:id="rId19" w:fontKey="{37F67201-7273-B24A-B5C4-9CD334C7FEB7}"/>
  </w:font>
  <w:font w:name="Calibri">
    <w:panose1 w:val="020F0502020204030204"/>
    <w:charset w:val="00"/>
    <w:family w:val="swiss"/>
    <w:pitch w:val="variable"/>
    <w:sig w:usb0="E4002EFF" w:usb1="C200247B" w:usb2="00000009" w:usb3="00000000" w:csb0="000001FF" w:csb1="00000000"/>
    <w:embedRegular r:id="rId20" w:fontKey="{1ED140E3-EB7B-F048-8AB0-C31D2194CD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7384A" w14:textId="77777777" w:rsidR="00ED5F10" w:rsidRDefault="00ED5F10" w:rsidP="00E40B43">
      <w:r>
        <w:separator/>
      </w:r>
    </w:p>
  </w:footnote>
  <w:footnote w:type="continuationSeparator" w:id="0">
    <w:p w14:paraId="24031B9A" w14:textId="77777777" w:rsidR="00ED5F10" w:rsidRDefault="00ED5F10"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0"/>
  </w:num>
  <w:num w:numId="2" w16cid:durableId="1826777057">
    <w:abstractNumId w:val="15"/>
  </w:num>
  <w:num w:numId="3" w16cid:durableId="713384979">
    <w:abstractNumId w:val="25"/>
  </w:num>
  <w:num w:numId="4" w16cid:durableId="303046299">
    <w:abstractNumId w:val="20"/>
  </w:num>
  <w:num w:numId="5" w16cid:durableId="1736079832">
    <w:abstractNumId w:val="9"/>
  </w:num>
  <w:num w:numId="6" w16cid:durableId="1039090129">
    <w:abstractNumId w:val="7"/>
  </w:num>
  <w:num w:numId="7" w16cid:durableId="1103770285">
    <w:abstractNumId w:val="19"/>
  </w:num>
  <w:num w:numId="8" w16cid:durableId="621306232">
    <w:abstractNumId w:val="1"/>
  </w:num>
  <w:num w:numId="9" w16cid:durableId="1927299096">
    <w:abstractNumId w:val="24"/>
  </w:num>
  <w:num w:numId="10" w16cid:durableId="632752323">
    <w:abstractNumId w:val="22"/>
  </w:num>
  <w:num w:numId="11" w16cid:durableId="520290413">
    <w:abstractNumId w:val="13"/>
  </w:num>
  <w:num w:numId="12" w16cid:durableId="190266732">
    <w:abstractNumId w:val="12"/>
  </w:num>
  <w:num w:numId="13" w16cid:durableId="94054629">
    <w:abstractNumId w:val="6"/>
  </w:num>
  <w:num w:numId="14" w16cid:durableId="1701397193">
    <w:abstractNumId w:val="4"/>
  </w:num>
  <w:num w:numId="15" w16cid:durableId="1666013232">
    <w:abstractNumId w:val="2"/>
  </w:num>
  <w:num w:numId="16" w16cid:durableId="815952859">
    <w:abstractNumId w:val="18"/>
  </w:num>
  <w:num w:numId="17" w16cid:durableId="776216434">
    <w:abstractNumId w:val="16"/>
  </w:num>
  <w:num w:numId="18" w16cid:durableId="1265193382">
    <w:abstractNumId w:val="23"/>
  </w:num>
  <w:num w:numId="19" w16cid:durableId="1715545747">
    <w:abstractNumId w:val="3"/>
  </w:num>
  <w:num w:numId="20" w16cid:durableId="188374779">
    <w:abstractNumId w:val="11"/>
  </w:num>
  <w:num w:numId="21" w16cid:durableId="672336429">
    <w:abstractNumId w:val="0"/>
  </w:num>
  <w:num w:numId="22" w16cid:durableId="1843813300">
    <w:abstractNumId w:val="17"/>
  </w:num>
  <w:num w:numId="23" w16cid:durableId="1788044272">
    <w:abstractNumId w:val="14"/>
  </w:num>
  <w:num w:numId="24" w16cid:durableId="515197720">
    <w:abstractNumId w:val="5"/>
  </w:num>
  <w:num w:numId="25" w16cid:durableId="1769766482">
    <w:abstractNumId w:val="21"/>
  </w:num>
  <w:num w:numId="26" w16cid:durableId="154016783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46CC7"/>
    <w:rsid w:val="00150249"/>
    <w:rsid w:val="00192354"/>
    <w:rsid w:val="001931A3"/>
    <w:rsid w:val="001E2E4C"/>
    <w:rsid w:val="001E74AA"/>
    <w:rsid w:val="001F15DE"/>
    <w:rsid w:val="001F52CB"/>
    <w:rsid w:val="001F6F13"/>
    <w:rsid w:val="00210563"/>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552EA"/>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E0845"/>
    <w:rsid w:val="005E4DA7"/>
    <w:rsid w:val="00605D3A"/>
    <w:rsid w:val="00606BDE"/>
    <w:rsid w:val="00611E49"/>
    <w:rsid w:val="0062078B"/>
    <w:rsid w:val="006702A3"/>
    <w:rsid w:val="006A226B"/>
    <w:rsid w:val="006D047C"/>
    <w:rsid w:val="006D484D"/>
    <w:rsid w:val="006E1639"/>
    <w:rsid w:val="00717DE7"/>
    <w:rsid w:val="007315AC"/>
    <w:rsid w:val="007371B5"/>
    <w:rsid w:val="00766B03"/>
    <w:rsid w:val="00783DBA"/>
    <w:rsid w:val="007F1569"/>
    <w:rsid w:val="007F5A0A"/>
    <w:rsid w:val="007F6973"/>
    <w:rsid w:val="00801F10"/>
    <w:rsid w:val="00805A4D"/>
    <w:rsid w:val="0084419B"/>
    <w:rsid w:val="00870E1E"/>
    <w:rsid w:val="008A1BCC"/>
    <w:rsid w:val="008B3EE5"/>
    <w:rsid w:val="008D1582"/>
    <w:rsid w:val="008E32F3"/>
    <w:rsid w:val="008F070B"/>
    <w:rsid w:val="00930CE4"/>
    <w:rsid w:val="009551D7"/>
    <w:rsid w:val="00957D7D"/>
    <w:rsid w:val="009E20A4"/>
    <w:rsid w:val="00A22673"/>
    <w:rsid w:val="00A26FF1"/>
    <w:rsid w:val="00A638E5"/>
    <w:rsid w:val="00A67E02"/>
    <w:rsid w:val="00A743A3"/>
    <w:rsid w:val="00A86057"/>
    <w:rsid w:val="00AB23F8"/>
    <w:rsid w:val="00AC7642"/>
    <w:rsid w:val="00B2492A"/>
    <w:rsid w:val="00B60558"/>
    <w:rsid w:val="00B62C54"/>
    <w:rsid w:val="00B96437"/>
    <w:rsid w:val="00BE66E5"/>
    <w:rsid w:val="00BF1DBF"/>
    <w:rsid w:val="00C216C0"/>
    <w:rsid w:val="00C406BE"/>
    <w:rsid w:val="00C52110"/>
    <w:rsid w:val="00C946AA"/>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D5F10"/>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doi.org/10.1093/lpr/mgx018"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6362188"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00.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0.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yperlink" Target="https://github.com/CSAFE-ISU/bulletAnalyzr"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57</cp:revision>
  <cp:lastPrinted>2025-10-08T20:15:00Z</cp:lastPrinted>
  <dcterms:created xsi:type="dcterms:W3CDTF">2025-10-08T20:15:00Z</dcterms:created>
  <dcterms:modified xsi:type="dcterms:W3CDTF">2025-11-21T21:46:00Z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